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31BD8C" w14:textId="77777777" w:rsidR="00F713EE" w:rsidRPr="003B3A56" w:rsidRDefault="0095523F">
      <w:pPr>
        <w:rPr>
          <w:rFonts w:ascii="Arial" w:hAnsi="Arial" w:cs="Arial"/>
          <w:b/>
        </w:rPr>
      </w:pPr>
      <w:r w:rsidRPr="003B3A56">
        <w:rPr>
          <w:rFonts w:ascii="Arial" w:hAnsi="Arial" w:cs="Arial"/>
          <w:b/>
        </w:rPr>
        <w:t>ComSonics Leakage Equipment Test Report</w:t>
      </w:r>
    </w:p>
    <w:p w14:paraId="2D417588" w14:textId="4CB9585E" w:rsidR="00677706" w:rsidRDefault="00677706">
      <w:pPr>
        <w:rPr>
          <w:rFonts w:ascii="Arial" w:hAnsi="Arial" w:cs="Arial"/>
        </w:rPr>
      </w:pPr>
      <w:r w:rsidRPr="00677706">
        <w:rPr>
          <w:rFonts w:ascii="Arial" w:hAnsi="Arial" w:cs="Arial"/>
        </w:rPr>
        <w:t>This report</w:t>
      </w:r>
      <w:r>
        <w:rPr>
          <w:rFonts w:ascii="Arial" w:hAnsi="Arial" w:cs="Arial"/>
        </w:rPr>
        <w:t xml:space="preserve"> summarizes the activities and testing done with ComSonics</w:t>
      </w:r>
      <w:r w:rsidR="00BC2899">
        <w:rPr>
          <w:rFonts w:ascii="Arial" w:hAnsi="Arial" w:cs="Arial"/>
        </w:rPr>
        <w:t>’</w:t>
      </w:r>
      <w:r>
        <w:rPr>
          <w:rFonts w:ascii="Arial" w:hAnsi="Arial" w:cs="Arial"/>
        </w:rPr>
        <w:t xml:space="preserve"> leakage detection equipment in cooperation with Unity Media / LGI in Stuttgart G</w:t>
      </w:r>
      <w:r w:rsidR="003B3A56">
        <w:rPr>
          <w:rFonts w:ascii="Arial" w:hAnsi="Arial" w:cs="Arial"/>
        </w:rPr>
        <w:t>ermany during the week of Feb</w:t>
      </w:r>
      <w:r w:rsidR="00BC2899">
        <w:rPr>
          <w:rFonts w:ascii="Arial" w:hAnsi="Arial" w:cs="Arial"/>
        </w:rPr>
        <w:t>ruary</w:t>
      </w:r>
      <w:r w:rsidR="003B3A56">
        <w:rPr>
          <w:rFonts w:ascii="Arial" w:hAnsi="Arial" w:cs="Arial"/>
        </w:rPr>
        <w:t xml:space="preserve"> 2</w:t>
      </w:r>
      <w:ins w:id="0" w:author="Dick Shimp" w:date="2015-02-10T09:03:00Z">
        <w:r w:rsidR="001572CE" w:rsidRPr="001572CE">
          <w:rPr>
            <w:rFonts w:ascii="Arial" w:hAnsi="Arial" w:cs="Arial"/>
            <w:vertAlign w:val="superscript"/>
            <w:rPrChange w:id="1" w:author="Dick Shimp" w:date="2015-02-10T09:04:00Z">
              <w:rPr>
                <w:rFonts w:ascii="Arial" w:hAnsi="Arial" w:cs="Arial"/>
              </w:rPr>
            </w:rPrChange>
          </w:rPr>
          <w:t>nd</w:t>
        </w:r>
      </w:ins>
      <w:del w:id="2" w:author="Dick Shimp" w:date="2015-02-10T09:03:00Z">
        <w:r w:rsidR="003B3A56" w:rsidRPr="001572CE" w:rsidDel="001572CE">
          <w:rPr>
            <w:rFonts w:ascii="Arial" w:hAnsi="Arial" w:cs="Arial"/>
            <w:vertAlign w:val="superscript"/>
            <w:rPrChange w:id="3" w:author="Dick Shimp" w:date="2015-02-10T09:04:00Z">
              <w:rPr>
                <w:rFonts w:ascii="Arial" w:hAnsi="Arial" w:cs="Arial"/>
              </w:rPr>
            </w:rPrChange>
          </w:rPr>
          <w:delText>nd</w:delText>
        </w:r>
      </w:del>
      <w:r w:rsidR="003B3A56" w:rsidRPr="001572CE">
        <w:rPr>
          <w:rFonts w:ascii="Arial" w:hAnsi="Arial" w:cs="Arial"/>
          <w:vertAlign w:val="superscript"/>
          <w:rPrChange w:id="4" w:author="Dick Shimp" w:date="2015-02-10T09:04:00Z">
            <w:rPr>
              <w:rFonts w:ascii="Arial" w:hAnsi="Arial" w:cs="Arial"/>
            </w:rPr>
          </w:rPrChange>
        </w:rPr>
        <w:t xml:space="preserve"> </w:t>
      </w:r>
      <w:r w:rsidR="003B3A56">
        <w:rPr>
          <w:rFonts w:ascii="Arial" w:hAnsi="Arial" w:cs="Arial"/>
        </w:rPr>
        <w:t>– 5</w:t>
      </w:r>
      <w:r w:rsidR="003B3A56" w:rsidRPr="003B3A56">
        <w:rPr>
          <w:rFonts w:ascii="Arial" w:hAnsi="Arial" w:cs="Arial"/>
          <w:vertAlign w:val="superscript"/>
        </w:rPr>
        <w:t>th</w:t>
      </w:r>
      <w:r w:rsidR="003B3A56">
        <w:rPr>
          <w:rFonts w:ascii="Arial" w:hAnsi="Arial" w:cs="Arial"/>
        </w:rPr>
        <w:t>,</w:t>
      </w:r>
      <w:r>
        <w:rPr>
          <w:rFonts w:ascii="Arial" w:hAnsi="Arial" w:cs="Arial"/>
        </w:rPr>
        <w:t xml:space="preserve"> 2015.</w:t>
      </w:r>
    </w:p>
    <w:p w14:paraId="4346BBCC" w14:textId="77777777" w:rsidR="005375E4" w:rsidRDefault="005375E4">
      <w:pPr>
        <w:rPr>
          <w:rFonts w:ascii="Arial" w:hAnsi="Arial" w:cs="Arial"/>
        </w:rPr>
      </w:pPr>
      <w:r>
        <w:rPr>
          <w:rFonts w:ascii="Arial" w:hAnsi="Arial" w:cs="Arial"/>
        </w:rPr>
        <w:t xml:space="preserve">The testing was done in two primary phases: (1) Test the accuracy of the </w:t>
      </w:r>
      <w:r w:rsidR="00BC2899">
        <w:rPr>
          <w:rFonts w:ascii="Arial" w:hAnsi="Arial" w:cs="Arial"/>
        </w:rPr>
        <w:t>QAM Sniffer and QAM Shadow handheld devices</w:t>
      </w:r>
      <w:r>
        <w:rPr>
          <w:rFonts w:ascii="Arial" w:hAnsi="Arial" w:cs="Arial"/>
        </w:rPr>
        <w:t xml:space="preserve"> with respect to a calibrated Rhode &amp; Schwarz spectrum analyzer</w:t>
      </w:r>
      <w:r w:rsidR="002629B4">
        <w:rPr>
          <w:rFonts w:ascii="Arial" w:hAnsi="Arial" w:cs="Arial"/>
        </w:rPr>
        <w:t xml:space="preserve"> </w:t>
      </w:r>
      <w:r w:rsidR="004E58B0">
        <w:rPr>
          <w:rFonts w:ascii="Arial" w:hAnsi="Arial" w:cs="Arial"/>
        </w:rPr>
        <w:t xml:space="preserve">and calibrated Roberts Antennas, and (2) </w:t>
      </w:r>
      <w:r w:rsidR="00BC2899">
        <w:rPr>
          <w:rFonts w:ascii="Arial" w:hAnsi="Arial" w:cs="Arial"/>
        </w:rPr>
        <w:t>Field test the usability and accuracy</w:t>
      </w:r>
      <w:r w:rsidR="00AA79CA">
        <w:rPr>
          <w:rFonts w:ascii="Arial" w:hAnsi="Arial" w:cs="Arial"/>
        </w:rPr>
        <w:t xml:space="preserve"> </w:t>
      </w:r>
      <w:r w:rsidR="00BC2899">
        <w:rPr>
          <w:rFonts w:ascii="Arial" w:hAnsi="Arial" w:cs="Arial"/>
        </w:rPr>
        <w:t>of the Genacis QS (GQS) vehicle leakage detection system</w:t>
      </w:r>
      <w:r w:rsidR="004E58B0">
        <w:rPr>
          <w:rFonts w:ascii="Arial" w:hAnsi="Arial" w:cs="Arial"/>
        </w:rPr>
        <w:t xml:space="preserve"> </w:t>
      </w:r>
      <w:r w:rsidR="00BC2899">
        <w:rPr>
          <w:rFonts w:ascii="Arial" w:hAnsi="Arial" w:cs="Arial"/>
        </w:rPr>
        <w:t>and the handheld devices</w:t>
      </w:r>
      <w:r w:rsidR="004E58B0">
        <w:rPr>
          <w:rFonts w:ascii="Arial" w:hAnsi="Arial" w:cs="Arial"/>
        </w:rPr>
        <w:t>.</w:t>
      </w:r>
    </w:p>
    <w:p w14:paraId="0B9F4F57" w14:textId="77777777" w:rsidR="00131A54" w:rsidRPr="00C17730" w:rsidRDefault="00131A54">
      <w:pPr>
        <w:rPr>
          <w:rFonts w:ascii="Arial" w:hAnsi="Arial" w:cs="Arial"/>
          <w:b/>
        </w:rPr>
      </w:pPr>
      <w:r w:rsidRPr="00C17730">
        <w:rPr>
          <w:rFonts w:ascii="Arial" w:hAnsi="Arial" w:cs="Arial"/>
          <w:b/>
        </w:rPr>
        <w:t>Phase 1:  Handheld Accuracy</w:t>
      </w:r>
    </w:p>
    <w:p w14:paraId="79B361FE" w14:textId="42FE7900" w:rsidR="00087E30" w:rsidRDefault="00131A54">
      <w:pPr>
        <w:rPr>
          <w:rFonts w:ascii="Arial" w:hAnsi="Arial" w:cs="Arial"/>
        </w:rPr>
      </w:pPr>
      <w:r>
        <w:rPr>
          <w:rFonts w:ascii="Arial" w:hAnsi="Arial" w:cs="Arial"/>
        </w:rPr>
        <w:t>The object</w:t>
      </w:r>
      <w:del w:id="5" w:author="Dick Shimp" w:date="2015-02-10T08:35:00Z">
        <w:r w:rsidDel="00145AD1">
          <w:rPr>
            <w:rFonts w:ascii="Arial" w:hAnsi="Arial" w:cs="Arial"/>
          </w:rPr>
          <w:delText>ive</w:delText>
        </w:r>
      </w:del>
      <w:r>
        <w:rPr>
          <w:rFonts w:ascii="Arial" w:hAnsi="Arial" w:cs="Arial"/>
        </w:rPr>
        <w:t xml:space="preserve"> of </w:t>
      </w:r>
      <w:r w:rsidR="003B3A56">
        <w:rPr>
          <w:rFonts w:ascii="Arial" w:hAnsi="Arial" w:cs="Arial"/>
        </w:rPr>
        <w:t>phase 1</w:t>
      </w:r>
      <w:r>
        <w:rPr>
          <w:rFonts w:ascii="Arial" w:hAnsi="Arial" w:cs="Arial"/>
        </w:rPr>
        <w:t xml:space="preserve"> was to test the accuracy of the handheld units using their built in antennas to verify how these devices </w:t>
      </w:r>
      <w:ins w:id="6" w:author="Dick Shimp" w:date="2015-02-10T08:32:00Z">
        <w:r w:rsidR="00BC2899">
          <w:rPr>
            <w:rFonts w:ascii="Arial" w:hAnsi="Arial" w:cs="Arial"/>
          </w:rPr>
          <w:t>compare to a calibrated reference source</w:t>
        </w:r>
      </w:ins>
      <w:del w:id="7" w:author="Dick Shimp" w:date="2015-02-10T08:32:00Z">
        <w:r w:rsidDel="00BC2899">
          <w:rPr>
            <w:rFonts w:ascii="Arial" w:hAnsi="Arial" w:cs="Arial"/>
          </w:rPr>
          <w:delText>would perform in the field</w:delText>
        </w:r>
        <w:r w:rsidR="003B3A56" w:rsidDel="00BC2899">
          <w:rPr>
            <w:rFonts w:ascii="Arial" w:hAnsi="Arial" w:cs="Arial"/>
          </w:rPr>
          <w:delText xml:space="preserve"> under normal use conditions</w:delText>
        </w:r>
      </w:del>
      <w:r>
        <w:rPr>
          <w:rFonts w:ascii="Arial" w:hAnsi="Arial" w:cs="Arial"/>
        </w:rPr>
        <w:t xml:space="preserve">. </w:t>
      </w:r>
      <w:del w:id="8" w:author="Dick Shimp" w:date="2015-02-10T09:26:00Z">
        <w:r w:rsidDel="00D853EE">
          <w:rPr>
            <w:rFonts w:ascii="Arial" w:hAnsi="Arial" w:cs="Arial"/>
          </w:rPr>
          <w:delText xml:space="preserve"> </w:delText>
        </w:r>
      </w:del>
      <w:r>
        <w:rPr>
          <w:rFonts w:ascii="Arial" w:hAnsi="Arial" w:cs="Arial"/>
        </w:rPr>
        <w:t xml:space="preserve">This is a difficult test to perform as the </w:t>
      </w:r>
      <w:r w:rsidR="003B3A56">
        <w:rPr>
          <w:rFonts w:ascii="Arial" w:hAnsi="Arial" w:cs="Arial"/>
        </w:rPr>
        <w:t>surrounding</w:t>
      </w:r>
      <w:r>
        <w:rPr>
          <w:rFonts w:ascii="Arial" w:hAnsi="Arial" w:cs="Arial"/>
        </w:rPr>
        <w:t xml:space="preserve"> environment can </w:t>
      </w:r>
      <w:r w:rsidR="003B3A56">
        <w:rPr>
          <w:rFonts w:ascii="Arial" w:hAnsi="Arial" w:cs="Arial"/>
        </w:rPr>
        <w:t>have a large effect on</w:t>
      </w:r>
      <w:r>
        <w:rPr>
          <w:rFonts w:ascii="Arial" w:hAnsi="Arial" w:cs="Arial"/>
        </w:rPr>
        <w:t xml:space="preserve"> the</w:t>
      </w:r>
      <w:r w:rsidR="003B3A56">
        <w:rPr>
          <w:rFonts w:ascii="Arial" w:hAnsi="Arial" w:cs="Arial"/>
        </w:rPr>
        <w:t xml:space="preserve"> measurement</w:t>
      </w:r>
      <w:r>
        <w:rPr>
          <w:rFonts w:ascii="Arial" w:hAnsi="Arial" w:cs="Arial"/>
        </w:rPr>
        <w:t xml:space="preserve"> results. </w:t>
      </w:r>
      <w:del w:id="9" w:author="Dick Shimp" w:date="2015-02-10T09:26:00Z">
        <w:r w:rsidDel="00D853EE">
          <w:rPr>
            <w:rFonts w:ascii="Arial" w:hAnsi="Arial" w:cs="Arial"/>
          </w:rPr>
          <w:delText xml:space="preserve"> </w:delText>
        </w:r>
      </w:del>
      <w:r>
        <w:rPr>
          <w:rFonts w:ascii="Arial" w:hAnsi="Arial" w:cs="Arial"/>
        </w:rPr>
        <w:t>The ideal testing environment should be free of sources than can cause reflections such as walls, buildings, etc.</w:t>
      </w:r>
      <w:r w:rsidR="005A60D3">
        <w:rPr>
          <w:rFonts w:ascii="Arial" w:hAnsi="Arial" w:cs="Arial"/>
        </w:rPr>
        <w:t xml:space="preserve"> </w:t>
      </w:r>
      <w:del w:id="10" w:author="Dick Shimp" w:date="2015-02-10T09:26:00Z">
        <w:r w:rsidR="005A60D3" w:rsidDel="00D853EE">
          <w:rPr>
            <w:rFonts w:ascii="Arial" w:hAnsi="Arial" w:cs="Arial"/>
          </w:rPr>
          <w:delText xml:space="preserve"> </w:delText>
        </w:r>
      </w:del>
      <w:r w:rsidR="005A60D3">
        <w:rPr>
          <w:rFonts w:ascii="Arial" w:hAnsi="Arial" w:cs="Arial"/>
        </w:rPr>
        <w:t xml:space="preserve">For example, an open field would be a suitable testing area. </w:t>
      </w:r>
      <w:del w:id="11" w:author="Dick Shimp" w:date="2015-02-10T09:26:00Z">
        <w:r w:rsidR="005A60D3" w:rsidDel="00D853EE">
          <w:rPr>
            <w:rFonts w:ascii="Arial" w:hAnsi="Arial" w:cs="Arial"/>
          </w:rPr>
          <w:delText xml:space="preserve"> </w:delText>
        </w:r>
      </w:del>
      <w:r w:rsidR="005A60D3">
        <w:rPr>
          <w:rFonts w:ascii="Arial" w:hAnsi="Arial" w:cs="Arial"/>
        </w:rPr>
        <w:t>However, finding such an area</w:t>
      </w:r>
      <w:r w:rsidR="003B3A56">
        <w:rPr>
          <w:rFonts w:ascii="Arial" w:hAnsi="Arial" w:cs="Arial"/>
        </w:rPr>
        <w:t xml:space="preserve"> was</w:t>
      </w:r>
      <w:r w:rsidR="005A60D3">
        <w:rPr>
          <w:rFonts w:ascii="Arial" w:hAnsi="Arial" w:cs="Arial"/>
        </w:rPr>
        <w:t xml:space="preserve"> not easy given the time and local area </w:t>
      </w:r>
      <w:r w:rsidR="00634DEE">
        <w:rPr>
          <w:rFonts w:ascii="Arial" w:hAnsi="Arial" w:cs="Arial"/>
        </w:rPr>
        <w:t>constraints</w:t>
      </w:r>
      <w:r w:rsidR="005A60D3">
        <w:rPr>
          <w:rFonts w:ascii="Arial" w:hAnsi="Arial" w:cs="Arial"/>
        </w:rPr>
        <w:t>.</w:t>
      </w:r>
      <w:r w:rsidR="00634DEE">
        <w:rPr>
          <w:rFonts w:ascii="Arial" w:hAnsi="Arial" w:cs="Arial"/>
        </w:rPr>
        <w:t xml:space="preserve"> </w:t>
      </w:r>
      <w:del w:id="12" w:author="Dick Shimp" w:date="2015-02-10T09:26:00Z">
        <w:r w:rsidR="00634DEE" w:rsidDel="00D853EE">
          <w:rPr>
            <w:rFonts w:ascii="Arial" w:hAnsi="Arial" w:cs="Arial"/>
          </w:rPr>
          <w:delText xml:space="preserve"> </w:delText>
        </w:r>
      </w:del>
      <w:r w:rsidR="00634DEE">
        <w:rPr>
          <w:rFonts w:ascii="Arial" w:hAnsi="Arial" w:cs="Arial"/>
        </w:rPr>
        <w:t xml:space="preserve">The testing site chosen for this field test was high up on a hillside </w:t>
      </w:r>
      <w:del w:id="13" w:author="Dick Shimp" w:date="2015-02-10T09:34:00Z">
        <w:r w:rsidR="00634DEE" w:rsidDel="001D3E38">
          <w:rPr>
            <w:rFonts w:ascii="Arial" w:hAnsi="Arial" w:cs="Arial"/>
          </w:rPr>
          <w:delText xml:space="preserve">which </w:delText>
        </w:r>
      </w:del>
      <w:ins w:id="14" w:author="Dick Shimp" w:date="2015-02-10T09:34:00Z">
        <w:r w:rsidR="001D3E38">
          <w:rPr>
            <w:rFonts w:ascii="Arial" w:hAnsi="Arial" w:cs="Arial"/>
          </w:rPr>
          <w:t xml:space="preserve">that </w:t>
        </w:r>
      </w:ins>
      <w:r w:rsidR="00634DEE">
        <w:rPr>
          <w:rFonts w:ascii="Arial" w:hAnsi="Arial" w:cs="Arial"/>
        </w:rPr>
        <w:t xml:space="preserve">at least minimized the reflections from the sides and back of the test area. </w:t>
      </w:r>
      <w:del w:id="15" w:author="Dick Shimp" w:date="2015-02-10T09:26:00Z">
        <w:r w:rsidR="00634DEE" w:rsidDel="00D853EE">
          <w:rPr>
            <w:rFonts w:ascii="Arial" w:hAnsi="Arial" w:cs="Arial"/>
          </w:rPr>
          <w:delText xml:space="preserve"> </w:delText>
        </w:r>
      </w:del>
      <w:proofErr w:type="gramStart"/>
      <w:r w:rsidR="00634DEE">
        <w:rPr>
          <w:rFonts w:ascii="Arial" w:hAnsi="Arial" w:cs="Arial"/>
        </w:rPr>
        <w:t xml:space="preserve">The test leak was generated by a QAM Marker </w:t>
      </w:r>
      <w:del w:id="16" w:author="Dick Shimp" w:date="2015-02-10T08:33:00Z">
        <w:r w:rsidR="00634DEE" w:rsidDel="00BC2899">
          <w:rPr>
            <w:rFonts w:ascii="Arial" w:hAnsi="Arial" w:cs="Arial"/>
          </w:rPr>
          <w:delText xml:space="preserve">box </w:delText>
        </w:r>
      </w:del>
      <w:ins w:id="17" w:author="Dick Shimp" w:date="2015-02-10T08:33:00Z">
        <w:r w:rsidR="00BC2899">
          <w:rPr>
            <w:rFonts w:ascii="Arial" w:hAnsi="Arial" w:cs="Arial"/>
          </w:rPr>
          <w:t xml:space="preserve">generator </w:t>
        </w:r>
      </w:ins>
      <w:del w:id="18" w:author="Dick Shimp" w:date="2015-02-10T08:33:00Z">
        <w:r w:rsidR="00634DEE" w:rsidDel="00BC2899">
          <w:rPr>
            <w:rFonts w:ascii="Arial" w:hAnsi="Arial" w:cs="Arial"/>
          </w:rPr>
          <w:delText xml:space="preserve">which </w:delText>
        </w:r>
      </w:del>
      <w:del w:id="19" w:author="Dick Shimp" w:date="2015-02-10T08:34:00Z">
        <w:r w:rsidR="00634DEE" w:rsidDel="00145AD1">
          <w:rPr>
            <w:rFonts w:ascii="Arial" w:hAnsi="Arial" w:cs="Arial"/>
          </w:rPr>
          <w:delText xml:space="preserve">was </w:delText>
        </w:r>
      </w:del>
      <w:r w:rsidR="00634DEE">
        <w:rPr>
          <w:rFonts w:ascii="Arial" w:hAnsi="Arial" w:cs="Arial"/>
        </w:rPr>
        <w:t xml:space="preserve">powered by </w:t>
      </w:r>
      <w:ins w:id="20" w:author="Dick Shimp" w:date="2015-02-10T08:34:00Z">
        <w:r w:rsidR="00BC2899">
          <w:rPr>
            <w:rFonts w:ascii="Arial" w:hAnsi="Arial" w:cs="Arial"/>
          </w:rPr>
          <w:t>an inverter located in</w:t>
        </w:r>
      </w:ins>
      <w:ins w:id="21" w:author="Dick Shimp" w:date="2015-02-10T09:35:00Z">
        <w:r w:rsidR="001D3E38">
          <w:rPr>
            <w:rFonts w:ascii="Arial" w:hAnsi="Arial" w:cs="Arial"/>
          </w:rPr>
          <w:t>side</w:t>
        </w:r>
      </w:ins>
      <w:ins w:id="22" w:author="Dick Shimp" w:date="2015-02-10T08:34:00Z">
        <w:r w:rsidR="00BC2899">
          <w:rPr>
            <w:rFonts w:ascii="Arial" w:hAnsi="Arial" w:cs="Arial"/>
          </w:rPr>
          <w:t xml:space="preserve"> </w:t>
        </w:r>
      </w:ins>
      <w:r w:rsidR="00634DEE">
        <w:rPr>
          <w:rFonts w:ascii="Arial" w:hAnsi="Arial" w:cs="Arial"/>
        </w:rPr>
        <w:t>the technician</w:t>
      </w:r>
      <w:ins w:id="23" w:author="Dick Shimp" w:date="2015-02-10T09:35:00Z">
        <w:r w:rsidR="00AA4A4A">
          <w:rPr>
            <w:rFonts w:ascii="Arial" w:hAnsi="Arial" w:cs="Arial"/>
          </w:rPr>
          <w:t>’</w:t>
        </w:r>
      </w:ins>
      <w:r w:rsidR="00634DEE">
        <w:rPr>
          <w:rFonts w:ascii="Arial" w:hAnsi="Arial" w:cs="Arial"/>
        </w:rPr>
        <w:t xml:space="preserve">s </w:t>
      </w:r>
      <w:ins w:id="24" w:author="Dick Shimp" w:date="2015-02-10T08:34:00Z">
        <w:r w:rsidR="00145AD1">
          <w:rPr>
            <w:rFonts w:ascii="Arial" w:hAnsi="Arial" w:cs="Arial"/>
          </w:rPr>
          <w:t>service vehicle</w:t>
        </w:r>
      </w:ins>
      <w:proofErr w:type="gramEnd"/>
      <w:del w:id="25" w:author="Dick Shimp" w:date="2015-02-10T08:34:00Z">
        <w:r w:rsidR="00634DEE" w:rsidDel="00145AD1">
          <w:rPr>
            <w:rFonts w:ascii="Arial" w:hAnsi="Arial" w:cs="Arial"/>
          </w:rPr>
          <w:delText>van</w:delText>
        </w:r>
      </w:del>
      <w:r w:rsidR="00634DEE">
        <w:rPr>
          <w:rFonts w:ascii="Arial" w:hAnsi="Arial" w:cs="Arial"/>
        </w:rPr>
        <w:t xml:space="preserve">. </w:t>
      </w:r>
      <w:del w:id="26" w:author="Dick Shimp" w:date="2015-02-10T09:27:00Z">
        <w:r w:rsidR="00634DEE" w:rsidDel="00D853EE">
          <w:rPr>
            <w:rFonts w:ascii="Arial" w:hAnsi="Arial" w:cs="Arial"/>
          </w:rPr>
          <w:delText xml:space="preserve"> </w:delText>
        </w:r>
      </w:del>
      <w:r w:rsidR="00634DEE">
        <w:rPr>
          <w:rFonts w:ascii="Arial" w:hAnsi="Arial" w:cs="Arial"/>
        </w:rPr>
        <w:t xml:space="preserve">Photos of the test </w:t>
      </w:r>
      <w:r w:rsidR="00087E30">
        <w:rPr>
          <w:rFonts w:ascii="Arial" w:hAnsi="Arial" w:cs="Arial"/>
        </w:rPr>
        <w:t>area and set up are shown below:</w:t>
      </w:r>
    </w:p>
    <w:p w14:paraId="71C33F9C" w14:textId="77777777" w:rsidR="006D194B" w:rsidRDefault="00BC2899">
      <w:pPr>
        <w:rPr>
          <w:rFonts w:ascii="Arial" w:hAnsi="Arial" w:cs="Arial"/>
        </w:rPr>
      </w:pPr>
      <w:bookmarkStart w:id="27" w:name="_GoBack"/>
      <w:bookmarkEnd w:id="27"/>
      <w:r>
        <w:rPr>
          <w:rFonts w:ascii="Arial" w:hAnsi="Arial" w:cs="Arial"/>
          <w:noProof/>
        </w:rPr>
        <mc:AlternateContent>
          <mc:Choice Requires="wpg">
            <w:drawing>
              <wp:anchor distT="0" distB="0" distL="114300" distR="114300" simplePos="0" relativeHeight="251722752" behindDoc="0" locked="0" layoutInCell="1" allowOverlap="1" wp14:anchorId="4F1D683C" wp14:editId="36349DD7">
                <wp:simplePos x="0" y="0"/>
                <wp:positionH relativeFrom="column">
                  <wp:posOffset>57150</wp:posOffset>
                </wp:positionH>
                <wp:positionV relativeFrom="paragraph">
                  <wp:posOffset>419100</wp:posOffset>
                </wp:positionV>
                <wp:extent cx="5943600" cy="3606800"/>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5943600" cy="3606800"/>
                          <a:chOff x="0" y="0"/>
                          <a:chExt cx="5943600" cy="3606800"/>
                        </a:xfrm>
                      </wpg:grpSpPr>
                      <pic:pic xmlns:pic="http://schemas.openxmlformats.org/drawingml/2006/picture">
                        <pic:nvPicPr>
                          <pic:cNvPr id="2" name="Picture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pic:spPr>
                      </pic:pic>
                      <wps:wsp>
                        <wps:cNvPr id="217" name="Text Box 2"/>
                        <wps:cNvSpPr txBox="1">
                          <a:spLocks noChangeArrowheads="1"/>
                        </wps:cNvSpPr>
                        <wps:spPr bwMode="auto">
                          <a:xfrm>
                            <a:off x="57150" y="3340100"/>
                            <a:ext cx="5829300" cy="266700"/>
                          </a:xfrm>
                          <a:prstGeom prst="rect">
                            <a:avLst/>
                          </a:prstGeom>
                          <a:solidFill>
                            <a:srgbClr val="FFFFFF"/>
                          </a:solidFill>
                          <a:ln w="9525">
                            <a:noFill/>
                            <a:miter lim="800000"/>
                            <a:headEnd/>
                            <a:tailEnd/>
                          </a:ln>
                        </wps:spPr>
                        <wps:txbx>
                          <w:txbxContent>
                            <w:p w14:paraId="745DBD5C" w14:textId="77777777" w:rsidR="001D3E38" w:rsidRDefault="001D3E38" w:rsidP="00BC2899">
                              <w:pPr>
                                <w:jc w:val="center"/>
                              </w:pPr>
                              <w:r>
                                <w:t>Test Location Site, Back View</w:t>
                              </w:r>
                            </w:p>
                          </w:txbxContent>
                        </wps:txbx>
                        <wps:bodyPr rot="0" vert="horz" wrap="square" lIns="91440" tIns="45720" rIns="91440" bIns="45720" anchor="t" anchorCtr="0">
                          <a:noAutofit/>
                        </wps:bodyPr>
                      </wps:wsp>
                    </wpg:wgp>
                  </a:graphicData>
                </a:graphic>
              </wp:anchor>
            </w:drawing>
          </mc:Choice>
          <mc:Fallback>
            <w:pict>
              <v:group id="Group 207" o:spid="_x0000_s1026" style="position:absolute;margin-left:4.5pt;margin-top:33pt;width:468pt;height:284pt;z-index:251722752" coordsize="5943600,36068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43600;height:3343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b&#10;M2DCAAAA2gAAAA8AAABkcnMvZG93bnJldi54bWxEj0+LwjAUxO8LfofwBC+LplsWkWoUEQRdevAf&#10;eH00z6a0eSlNVrvffiMIHoeZ+Q2zWPW2EXfqfOVYwdckAUFcOF1xqeBy3o5nIHxA1tg4JgV/5GG1&#10;HHwsMNPuwUe6n0IpIoR9hgpMCG0mpS8MWfQT1xJH7+Y6iyHKrpS6w0eE20amSTKVFiuOCwZb2hgq&#10;6tOvVXDId7kt3bVPf4rt3uTfSX35rJUaDfv1HESgPrzDr/ZOK0jheSXeALn8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mzNgwgAAANoAAAAPAAAAAAAAAAAAAAAAAJwCAABk&#10;cnMvZG93bnJldi54bWxQSwUGAAAAAAQABAD3AAAAiwMAAAAA&#10;">
                  <v:imagedata r:id="rId7" o:title=""/>
                  <v:path arrowok="t"/>
                </v:shape>
                <v:shapetype id="_x0000_t202" coordsize="21600,21600" o:spt="202" path="m0,0l0,21600,21600,21600,21600,0xe">
                  <v:stroke joinstyle="miter"/>
                  <v:path gradientshapeok="t" o:connecttype="rect"/>
                </v:shapetype>
                <v:shape id="_x0000_s1028" type="#_x0000_t202" style="position:absolute;left:57150;top:3340100;width:58293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iSDEwgAA&#10;ANwAAAAPAAAAZHJzL2Rvd25yZXYueG1sRI/disIwFITvF3yHcARvFk0V12o1igqKt/48wLE5tsXm&#10;pDTR1rc3grCXw8x8wyxWrSnFk2pXWFYwHEQgiFOrC84UXM67/hSE88gaS8uk4EUOVsvOzwITbRs+&#10;0vPkMxEg7BJUkHtfJVK6NCeDbmAr4uDdbG3QB1lnUtfYBLgp5SiKJtJgwWEhx4q2OaX308MouB2a&#10;379Zc937S3wcTzZYxFf7UqrXbddzEJ5a/x/+tg9awWgYw+dMOAJy+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6JIMTCAAAA3AAAAA8AAAAAAAAAAAAAAAAAlwIAAGRycy9kb3du&#10;cmV2LnhtbFBLBQYAAAAABAAEAPUAAACGAwAAAAA=&#10;" stroked="f">
                  <v:textbox>
                    <w:txbxContent>
                      <w:p w14:paraId="745DBD5C" w14:textId="77777777" w:rsidR="001D3E38" w:rsidRDefault="001D3E38" w:rsidP="00BC2899">
                        <w:pPr>
                          <w:jc w:val="center"/>
                        </w:pPr>
                        <w:r>
                          <w:t>Test Location Site, Back View</w:t>
                        </w:r>
                      </w:p>
                    </w:txbxContent>
                  </v:textbox>
                </v:shape>
                <w10:wrap type="square"/>
              </v:group>
            </w:pict>
          </mc:Fallback>
        </mc:AlternateContent>
      </w:r>
    </w:p>
    <w:p w14:paraId="6A6C4B11" w14:textId="77777777" w:rsidR="006D194B" w:rsidRDefault="006D194B">
      <w:pPr>
        <w:rPr>
          <w:rFonts w:ascii="Arial" w:hAnsi="Arial" w:cs="Arial"/>
        </w:rPr>
      </w:pPr>
    </w:p>
    <w:p w14:paraId="5788ADB5" w14:textId="77777777" w:rsidR="006D194B" w:rsidRDefault="00145AD1">
      <w:pPr>
        <w:rPr>
          <w:rFonts w:ascii="Arial" w:hAnsi="Arial" w:cs="Arial"/>
        </w:rPr>
      </w:pPr>
      <w:r>
        <w:rPr>
          <w:rFonts w:ascii="Arial" w:hAnsi="Arial" w:cs="Arial"/>
          <w:noProof/>
        </w:rPr>
        <w:lastRenderedPageBreak/>
        <mc:AlternateContent>
          <mc:Choice Requires="wpg">
            <w:drawing>
              <wp:anchor distT="0" distB="0" distL="114300" distR="114300" simplePos="0" relativeHeight="251653120" behindDoc="0" locked="0" layoutInCell="1" allowOverlap="1" wp14:anchorId="1B9804FE" wp14:editId="2A88D384">
                <wp:simplePos x="0" y="0"/>
                <wp:positionH relativeFrom="column">
                  <wp:posOffset>3041650</wp:posOffset>
                </wp:positionH>
                <wp:positionV relativeFrom="paragraph">
                  <wp:posOffset>390525</wp:posOffset>
                </wp:positionV>
                <wp:extent cx="3016250" cy="1843405"/>
                <wp:effectExtent l="0" t="0" r="6350" b="10795"/>
                <wp:wrapThrough wrapText="bothSides">
                  <wp:wrapPolygon edited="0">
                    <wp:start x="0" y="0"/>
                    <wp:lineTo x="0" y="21429"/>
                    <wp:lineTo x="21464" y="21429"/>
                    <wp:lineTo x="21464" y="18453"/>
                    <wp:lineTo x="20918" y="0"/>
                    <wp:lineTo x="0" y="0"/>
                  </wp:wrapPolygon>
                </wp:wrapThrough>
                <wp:docPr id="211" name="Group 211"/>
                <wp:cNvGraphicFramePr/>
                <a:graphic xmlns:a="http://schemas.openxmlformats.org/drawingml/2006/main">
                  <a:graphicData uri="http://schemas.microsoft.com/office/word/2010/wordprocessingGroup">
                    <wpg:wgp>
                      <wpg:cNvGrpSpPr/>
                      <wpg:grpSpPr>
                        <a:xfrm>
                          <a:off x="0" y="0"/>
                          <a:ext cx="3016250" cy="1843405"/>
                          <a:chOff x="0" y="0"/>
                          <a:chExt cx="3016250" cy="1843405"/>
                        </a:xfrm>
                      </wpg:grpSpPr>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450" y="0"/>
                            <a:ext cx="2851150" cy="1604010"/>
                          </a:xfrm>
                          <a:prstGeom prst="rect">
                            <a:avLst/>
                          </a:prstGeom>
                        </pic:spPr>
                      </pic:pic>
                      <wps:wsp>
                        <wps:cNvPr id="6" name="Text Box 2"/>
                        <wps:cNvSpPr txBox="1">
                          <a:spLocks noChangeArrowheads="1"/>
                        </wps:cNvSpPr>
                        <wps:spPr bwMode="auto">
                          <a:xfrm>
                            <a:off x="0" y="1576705"/>
                            <a:ext cx="3016250" cy="266700"/>
                          </a:xfrm>
                          <a:prstGeom prst="rect">
                            <a:avLst/>
                          </a:prstGeom>
                          <a:solidFill>
                            <a:srgbClr val="FFFFFF"/>
                          </a:solidFill>
                          <a:ln w="9525">
                            <a:noFill/>
                            <a:miter lim="800000"/>
                            <a:headEnd/>
                            <a:tailEnd/>
                          </a:ln>
                        </wps:spPr>
                        <wps:txbx>
                          <w:txbxContent>
                            <w:p w14:paraId="6644353C" w14:textId="77777777" w:rsidR="001D3E38" w:rsidRDefault="001D3E38" w:rsidP="0043153C">
                              <w:r>
                                <w:t>Roberts Calibrated Antenna 400 to 1000 MHz</w:t>
                              </w:r>
                            </w:p>
                          </w:txbxContent>
                        </wps:txbx>
                        <wps:bodyPr rot="0" vert="horz" wrap="square" lIns="91440" tIns="45720" rIns="91440" bIns="45720" anchor="t" anchorCtr="0">
                          <a:noAutofit/>
                        </wps:bodyPr>
                      </wps:wsp>
                    </wpg:wgp>
                  </a:graphicData>
                </a:graphic>
              </wp:anchor>
            </w:drawing>
          </mc:Choice>
          <mc:Fallback>
            <w:pict>
              <v:group id="Group 211" o:spid="_x0000_s1029" style="position:absolute;margin-left:239.5pt;margin-top:30.75pt;width:237.5pt;height:145.15pt;z-index:251653120" coordsize="3016250,184340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">
                <v:shape id="Picture 3" o:spid="_x0000_s1030" type="#_x0000_t75" style="position:absolute;left:44450;width:2851150;height:1604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E&#10;zhTDAAAA2gAAAA8AAABkcnMvZG93bnJldi54bWxEj0FrwkAUhO9C/8PyCr3pxhhUoquUQmkRRLS9&#10;eHtkn0kw+zbsbmPsr3cFweMwM98wy3VvGtGR87VlBeNRAoK4sLrmUsHvz+dwDsIHZI2NZVJwJQ/r&#10;1ctgibm2F95TdwiliBD2OSqoQmhzKX1RkUE/si1x9E7WGQxRulJqh5cIN41Mk2QqDdYcFyps6aOi&#10;4nz4MwoyM999pRs5zibdNWxTdNnxf6bU22v/vgARqA/P8KP9rRVM4H4l3gC5u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QTOFMMAAADaAAAADwAAAAAAAAAAAAAAAACcAgAA&#10;ZHJzL2Rvd25yZXYueG1sUEsFBgAAAAAEAAQA9wAAAIwDAAAAAA==&#10;">
                  <v:imagedata r:id="rId9" o:title=""/>
                  <v:path arrowok="t"/>
                </v:shape>
                <v:shape id="_x0000_s1031" type="#_x0000_t202" style="position:absolute;top:1576705;width:30162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pwu7wgAA&#10;ANoAAAAPAAAAZHJzL2Rvd25yZXYueG1sRI/disIwFITvBd8hnAVvxKbKWt2uUVZB8dafBzhtjm3Z&#10;5qQ0WVvf3iwIXg4z8w2z2vSmFndqXWVZwTSKQRDnVldcKLhe9pMlCOeRNdaWScGDHGzWw8EKU207&#10;PtH97AsRIOxSVFB636RSurwkgy6yDXHwbrY16INsC6lb7ALc1HIWx4k0WHFYKLGhXUn57/nPKLgd&#10;u/H8q8sO/ro4fSZbrBaZfSg1+uh/vkF46v07/GoftYIE/q+E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anC7vCAAAA2gAAAA8AAAAAAAAAAAAAAAAAlwIAAGRycy9kb3du&#10;cmV2LnhtbFBLBQYAAAAABAAEAPUAAACGAwAAAAA=&#10;" stroked="f">
                  <v:textbox>
                    <w:txbxContent>
                      <w:p w14:paraId="6644353C" w14:textId="77777777" w:rsidR="001D3E38" w:rsidRDefault="001D3E38" w:rsidP="0043153C">
                        <w:r>
                          <w:t>Roberts Calibrated Antenna 400 to 1000 MHz</w:t>
                        </w:r>
                      </w:p>
                    </w:txbxContent>
                  </v:textbox>
                </v:shape>
                <w10:wrap type="through"/>
              </v:group>
            </w:pict>
          </mc:Fallback>
        </mc:AlternateContent>
      </w:r>
      <w:r>
        <w:rPr>
          <w:rFonts w:ascii="Arial" w:hAnsi="Arial" w:cs="Arial"/>
          <w:noProof/>
        </w:rPr>
        <mc:AlternateContent>
          <mc:Choice Requires="wpg">
            <w:drawing>
              <wp:anchor distT="0" distB="0" distL="114300" distR="114300" simplePos="0" relativeHeight="251651072" behindDoc="0" locked="0" layoutInCell="1" allowOverlap="1" wp14:anchorId="6A1D2CEA" wp14:editId="5E27262C">
                <wp:simplePos x="0" y="0"/>
                <wp:positionH relativeFrom="column">
                  <wp:posOffset>120650</wp:posOffset>
                </wp:positionH>
                <wp:positionV relativeFrom="paragraph">
                  <wp:posOffset>370205</wp:posOffset>
                </wp:positionV>
                <wp:extent cx="3035300" cy="1877695"/>
                <wp:effectExtent l="0" t="0" r="12700" b="1905"/>
                <wp:wrapSquare wrapText="bothSides"/>
                <wp:docPr id="210" name="Group 210"/>
                <wp:cNvGraphicFramePr/>
                <a:graphic xmlns:a="http://schemas.openxmlformats.org/drawingml/2006/main">
                  <a:graphicData uri="http://schemas.microsoft.com/office/word/2010/wordprocessingGroup">
                    <wpg:wgp>
                      <wpg:cNvGrpSpPr/>
                      <wpg:grpSpPr>
                        <a:xfrm>
                          <a:off x="0" y="0"/>
                          <a:ext cx="3035300" cy="1877695"/>
                          <a:chOff x="0" y="0"/>
                          <a:chExt cx="3035300" cy="1877695"/>
                        </a:xfrm>
                      </wpg:grpSpPr>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91155" cy="1625600"/>
                          </a:xfrm>
                          <a:prstGeom prst="rect">
                            <a:avLst/>
                          </a:prstGeom>
                        </pic:spPr>
                      </pic:pic>
                      <wps:wsp>
                        <wps:cNvPr id="5" name="Text Box 2"/>
                        <wps:cNvSpPr txBox="1">
                          <a:spLocks noChangeArrowheads="1"/>
                        </wps:cNvSpPr>
                        <wps:spPr bwMode="auto">
                          <a:xfrm>
                            <a:off x="19050" y="1610995"/>
                            <a:ext cx="3016250" cy="266700"/>
                          </a:xfrm>
                          <a:prstGeom prst="rect">
                            <a:avLst/>
                          </a:prstGeom>
                          <a:solidFill>
                            <a:srgbClr val="FFFFFF"/>
                          </a:solidFill>
                          <a:ln w="9525">
                            <a:noFill/>
                            <a:miter lim="800000"/>
                            <a:headEnd/>
                            <a:tailEnd/>
                          </a:ln>
                        </wps:spPr>
                        <wps:txbx>
                          <w:txbxContent>
                            <w:p w14:paraId="021A7E69" w14:textId="77777777" w:rsidR="001D3E38" w:rsidRDefault="001D3E38" w:rsidP="0043153C">
                              <w:r>
                                <w:t>Roberts Calibrated Antenna 65 to 180 MHz</w:t>
                              </w:r>
                            </w:p>
                          </w:txbxContent>
                        </wps:txbx>
                        <wps:bodyPr rot="0" vert="horz" wrap="square" lIns="91440" tIns="45720" rIns="91440" bIns="45720" anchor="t" anchorCtr="0">
                          <a:noAutofit/>
                        </wps:bodyPr>
                      </wps:wsp>
                    </wpg:wgp>
                  </a:graphicData>
                </a:graphic>
              </wp:anchor>
            </w:drawing>
          </mc:Choice>
          <mc:Fallback>
            <w:pict>
              <v:group id="Group 210" o:spid="_x0000_s1032" style="position:absolute;margin-left:9.5pt;margin-top:29.15pt;width:239pt;height:147.85pt;z-index:251651072" coordsize="3035300,187769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">
                <v:shape id="Picture 4" o:spid="_x0000_s1033" type="#_x0000_t75" style="position:absolute;width:2891155;height:162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q&#10;Pw3DAAAA2gAAAA8AAABkcnMvZG93bnJldi54bWxEj09rwkAUxO8Fv8PyCr3VTW1Ria4i0kKhoJh4&#10;8fbMvm5Cs29Ddps/394VCj0OM/MbZr0dbC06an3lWMHLNAFBXDhdsVFwzj+elyB8QNZYOyYFI3nY&#10;biYPa0y16/lEXRaMiBD2KSooQ2hSKX1RkkU/dQ1x9L5dazFE2RqpW+wj3NZyliRzabHiuFBiQ/uS&#10;ip/s1yrw74YuxudjN7dH/bo4Hr6a60Gpp8dhtwIRaAj/4b/2p1bwBvcr8QbIz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Oo/DcMAAADaAAAADwAAAAAAAAAAAAAAAACcAgAA&#10;ZHJzL2Rvd25yZXYueG1sUEsFBgAAAAAEAAQA9wAAAIwDAAAAAA==&#10;">
                  <v:imagedata r:id="rId11" o:title=""/>
                  <v:path arrowok="t"/>
                </v:shape>
                <v:shape id="_x0000_s1034" type="#_x0000_t202" style="position:absolute;left:19050;top:1610995;width:30162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dZXMwwAA&#10;ANoAAAAPAAAAZHJzL2Rvd25yZXYueG1sRI/RasJAFETfhf7Dcgu+iNlUamyjm1ALLb4a/YCb7DUJ&#10;Zu+G7Gri33cLhT4OM3OG2eWT6cSdBtdaVvASxSCIK6tbrhWcT1/LNxDOI2vsLJOCBznIs6fZDlNt&#10;Rz7SvfC1CBB2KSpovO9TKV3VkEEX2Z44eBc7GPRBDrXUA44Bbjq5iuNEGmw5LDTY02dD1bW4GQWX&#10;w7hYv4/ltz9vjq/JHttNaR9KzZ+njy0IT5P/D/+1D1rBGn6vhBsgs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dZXMwwAAANoAAAAPAAAAAAAAAAAAAAAAAJcCAABkcnMvZG93&#10;bnJldi54bWxQSwUGAAAAAAQABAD1AAAAhwMAAAAA&#10;" stroked="f">
                  <v:textbox>
                    <w:txbxContent>
                      <w:p w14:paraId="021A7E69" w14:textId="77777777" w:rsidR="001D3E38" w:rsidRDefault="001D3E38" w:rsidP="0043153C">
                        <w:r>
                          <w:t>Roberts Calibrated Antenna 65 to 180 MHz</w:t>
                        </w:r>
                      </w:p>
                    </w:txbxContent>
                  </v:textbox>
                </v:shape>
                <w10:wrap type="square"/>
              </v:group>
            </w:pict>
          </mc:Fallback>
        </mc:AlternateContent>
      </w:r>
    </w:p>
    <w:p w14:paraId="317CCD20" w14:textId="77777777" w:rsidR="00916E7D" w:rsidRDefault="00145AD1">
      <w:pPr>
        <w:rPr>
          <w:rFonts w:ascii="Arial" w:hAnsi="Arial" w:cs="Arial"/>
        </w:rPr>
      </w:pPr>
      <w:r>
        <w:rPr>
          <w:rFonts w:ascii="Arial" w:hAnsi="Arial" w:cs="Arial"/>
          <w:noProof/>
        </w:rPr>
        <mc:AlternateContent>
          <mc:Choice Requires="wpg">
            <w:drawing>
              <wp:anchor distT="0" distB="0" distL="114300" distR="114300" simplePos="0" relativeHeight="251663360" behindDoc="0" locked="0" layoutInCell="1" allowOverlap="1" wp14:anchorId="4B832D27" wp14:editId="1EF0612B">
                <wp:simplePos x="0" y="0"/>
                <wp:positionH relativeFrom="column">
                  <wp:posOffset>561975</wp:posOffset>
                </wp:positionH>
                <wp:positionV relativeFrom="paragraph">
                  <wp:posOffset>265430</wp:posOffset>
                </wp:positionV>
                <wp:extent cx="4810125" cy="2725420"/>
                <wp:effectExtent l="0" t="0" r="0" b="0"/>
                <wp:wrapSquare wrapText="bothSides"/>
                <wp:docPr id="214" name="Group 214"/>
                <wp:cNvGraphicFramePr/>
                <a:graphic xmlns:a="http://schemas.openxmlformats.org/drawingml/2006/main">
                  <a:graphicData uri="http://schemas.microsoft.com/office/word/2010/wordprocessingGroup">
                    <wpg:wgp>
                      <wpg:cNvGrpSpPr/>
                      <wpg:grpSpPr>
                        <a:xfrm>
                          <a:off x="0" y="0"/>
                          <a:ext cx="4810125" cy="2725420"/>
                          <a:chOff x="0" y="0"/>
                          <a:chExt cx="4810125" cy="2725420"/>
                        </a:xfrm>
                      </wpg:grpSpPr>
                      <pic:pic xmlns:pic="http://schemas.openxmlformats.org/drawingml/2006/picture">
                        <pic:nvPicPr>
                          <pic:cNvPr id="10"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10125" cy="2705100"/>
                          </a:xfrm>
                          <a:prstGeom prst="rect">
                            <a:avLst/>
                          </a:prstGeom>
                        </pic:spPr>
                      </pic:pic>
                      <wps:wsp>
                        <wps:cNvPr id="8" name="Text Box 2"/>
                        <wps:cNvSpPr txBox="1">
                          <a:spLocks noChangeArrowheads="1"/>
                        </wps:cNvSpPr>
                        <wps:spPr bwMode="auto">
                          <a:xfrm>
                            <a:off x="3175" y="2458720"/>
                            <a:ext cx="3206750" cy="266700"/>
                          </a:xfrm>
                          <a:prstGeom prst="rect">
                            <a:avLst/>
                          </a:prstGeom>
                          <a:solidFill>
                            <a:srgbClr val="FFFFFF"/>
                          </a:solidFill>
                          <a:ln w="9525">
                            <a:noFill/>
                            <a:miter lim="800000"/>
                            <a:headEnd/>
                            <a:tailEnd/>
                          </a:ln>
                        </wps:spPr>
                        <wps:txbx>
                          <w:txbxContent>
                            <w:p w14:paraId="6367A2F8" w14:textId="77777777" w:rsidR="001D3E38" w:rsidRDefault="001D3E38" w:rsidP="000058D3">
                              <w:r>
                                <w:t>Connecting the Roberts Antenna tuned to 138 MHz</w:t>
                              </w:r>
                            </w:p>
                          </w:txbxContent>
                        </wps:txbx>
                        <wps:bodyPr rot="0" vert="horz" wrap="square" lIns="91440" tIns="45720" rIns="91440" bIns="45720" anchor="t" anchorCtr="0">
                          <a:noAutofit/>
                        </wps:bodyPr>
                      </wps:wsp>
                    </wpg:wgp>
                  </a:graphicData>
                </a:graphic>
              </wp:anchor>
            </w:drawing>
          </mc:Choice>
          <mc:Fallback>
            <w:pict>
              <v:group id="Group 214" o:spid="_x0000_s1035" style="position:absolute;margin-left:44.25pt;margin-top:20.9pt;width:378.75pt;height:214.6pt;z-index:251663360" coordsize="4810125,27254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">
                <v:shape id="Picture 10" o:spid="_x0000_s1036" type="#_x0000_t75" style="position:absolute;width:4810125;height:2705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D&#10;XCzFAAAA2wAAAA8AAABkcnMvZG93bnJldi54bWxEj0FrwkAQhe+C/2EZobe6UajYmI0UoVQKtWr1&#10;PmanSTA7G7Krxn/fORS8zfDevPdNtuxdo67Uhdqzgck4AUVceFtzaeDw8/48BxUissXGMxm4U4Bl&#10;PhxkmFp/4x1d97FUEsIhRQNVjG2qdSgqchjGviUW7dd3DqOsXalthzcJd42eJslMO6xZGipsaVVR&#10;cd5fnAE72Xy9vtSfq1P/UXyvz9PLfHvcGPM06t8WoCL18WH+v15bwRd6+UUG0P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gQ1wsxQAAANsAAAAPAAAAAAAAAAAAAAAAAJwC&#10;AABkcnMvZG93bnJldi54bWxQSwUGAAAAAAQABAD3AAAAjgMAAAAA&#10;">
                  <v:imagedata r:id="rId13" o:title=""/>
                  <v:path arrowok="t"/>
                </v:shape>
                <v:shape id="_x0000_s1037" type="#_x0000_t202" style="position:absolute;left:3175;top:2458720;width:32067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" stroked="f">
                  <v:textbox>
                    <w:txbxContent>
                      <w:p w14:paraId="6367A2F8" w14:textId="77777777" w:rsidR="001D3E38" w:rsidRDefault="001D3E38" w:rsidP="000058D3">
                        <w:r>
                          <w:t>Connecting the Roberts Antenna tuned to 138 MHz</w:t>
                        </w:r>
                      </w:p>
                    </w:txbxContent>
                  </v:textbox>
                </v:shape>
                <w10:wrap type="square"/>
              </v:group>
            </w:pict>
          </mc:Fallback>
        </mc:AlternateContent>
      </w:r>
    </w:p>
    <w:p w14:paraId="1BD60C55" w14:textId="77777777" w:rsidR="006D194B" w:rsidRDefault="006D194B">
      <w:pPr>
        <w:rPr>
          <w:rFonts w:ascii="Arial" w:hAnsi="Arial" w:cs="Arial"/>
        </w:rPr>
      </w:pPr>
    </w:p>
    <w:p w14:paraId="7DA3EC32" w14:textId="77777777" w:rsidR="006D194B" w:rsidRDefault="006D194B">
      <w:pPr>
        <w:rPr>
          <w:rFonts w:ascii="Arial" w:hAnsi="Arial" w:cs="Arial"/>
        </w:rPr>
      </w:pPr>
    </w:p>
    <w:p w14:paraId="14A939C5" w14:textId="77777777" w:rsidR="006D194B" w:rsidRDefault="006D194B">
      <w:pPr>
        <w:rPr>
          <w:rFonts w:ascii="Arial" w:hAnsi="Arial" w:cs="Arial"/>
        </w:rPr>
      </w:pPr>
    </w:p>
    <w:p w14:paraId="3B19FAEE" w14:textId="77777777" w:rsidR="008D43CB" w:rsidRDefault="008D43CB">
      <w:pPr>
        <w:rPr>
          <w:rFonts w:ascii="Arial" w:hAnsi="Arial" w:cs="Arial"/>
        </w:rPr>
      </w:pPr>
    </w:p>
    <w:p w14:paraId="6EBC576C" w14:textId="77777777" w:rsidR="000058D3" w:rsidRDefault="000058D3">
      <w:pPr>
        <w:rPr>
          <w:rFonts w:ascii="Arial" w:hAnsi="Arial" w:cs="Arial"/>
        </w:rPr>
      </w:pPr>
    </w:p>
    <w:p w14:paraId="4A72B7B4" w14:textId="77777777" w:rsidR="000058D3" w:rsidRDefault="000058D3">
      <w:pPr>
        <w:rPr>
          <w:rFonts w:ascii="Arial" w:hAnsi="Arial" w:cs="Arial"/>
        </w:rPr>
      </w:pPr>
    </w:p>
    <w:p w14:paraId="2DFE5CC4" w14:textId="77777777" w:rsidR="000058D3" w:rsidRDefault="000058D3">
      <w:pPr>
        <w:rPr>
          <w:rFonts w:ascii="Arial" w:hAnsi="Arial" w:cs="Arial"/>
        </w:rPr>
      </w:pPr>
    </w:p>
    <w:p w14:paraId="1239A605" w14:textId="77777777" w:rsidR="000058D3" w:rsidRDefault="000058D3">
      <w:pPr>
        <w:rPr>
          <w:rFonts w:ascii="Arial" w:hAnsi="Arial" w:cs="Arial"/>
        </w:rPr>
      </w:pPr>
    </w:p>
    <w:p w14:paraId="48A2C6FD" w14:textId="77777777" w:rsidR="000058D3" w:rsidRDefault="000058D3">
      <w:pPr>
        <w:rPr>
          <w:rFonts w:ascii="Arial" w:hAnsi="Arial" w:cs="Arial"/>
        </w:rPr>
      </w:pPr>
    </w:p>
    <w:p w14:paraId="27B8A217" w14:textId="77777777" w:rsidR="000058D3" w:rsidRDefault="000058D3">
      <w:pPr>
        <w:rPr>
          <w:rFonts w:ascii="Arial" w:hAnsi="Arial" w:cs="Arial"/>
        </w:rPr>
      </w:pPr>
    </w:p>
    <w:p w14:paraId="712F1F73" w14:textId="77777777" w:rsidR="000058D3" w:rsidRDefault="000058D3">
      <w:pPr>
        <w:rPr>
          <w:rFonts w:ascii="Arial" w:hAnsi="Arial" w:cs="Arial"/>
        </w:rPr>
      </w:pPr>
    </w:p>
    <w:p w14:paraId="37D6697A" w14:textId="77777777" w:rsidR="000058D3" w:rsidRDefault="00145AD1">
      <w:pPr>
        <w:rPr>
          <w:rFonts w:ascii="Arial" w:hAnsi="Arial" w:cs="Arial"/>
        </w:rPr>
      </w:pPr>
      <w:r>
        <w:rPr>
          <w:rFonts w:ascii="Arial" w:hAnsi="Arial" w:cs="Arial"/>
          <w:noProof/>
        </w:rPr>
        <mc:AlternateContent>
          <mc:Choice Requires="wpg">
            <w:drawing>
              <wp:anchor distT="0" distB="0" distL="114300" distR="114300" simplePos="0" relativeHeight="251661312" behindDoc="0" locked="0" layoutInCell="1" allowOverlap="1" wp14:anchorId="6C921C5D" wp14:editId="06CC79C7">
                <wp:simplePos x="0" y="0"/>
                <wp:positionH relativeFrom="column">
                  <wp:posOffset>571500</wp:posOffset>
                </wp:positionH>
                <wp:positionV relativeFrom="paragraph">
                  <wp:posOffset>166370</wp:posOffset>
                </wp:positionV>
                <wp:extent cx="4905375" cy="280543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4905375" cy="2805430"/>
                          <a:chOff x="0" y="0"/>
                          <a:chExt cx="4905375" cy="2805430"/>
                        </a:xfrm>
                      </wpg:grpSpPr>
                      <pic:pic xmlns:pic="http://schemas.openxmlformats.org/drawingml/2006/picture">
                        <pic:nvPicPr>
                          <pic:cNvPr id="9" name="Picture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5375" cy="2805430"/>
                          </a:xfrm>
                          <a:prstGeom prst="rect">
                            <a:avLst/>
                          </a:prstGeom>
                        </pic:spPr>
                      </pic:pic>
                      <wps:wsp>
                        <wps:cNvPr id="11" name="Text Box 2"/>
                        <wps:cNvSpPr txBox="1">
                          <a:spLocks noChangeArrowheads="1"/>
                        </wps:cNvSpPr>
                        <wps:spPr bwMode="auto">
                          <a:xfrm>
                            <a:off x="0" y="2532380"/>
                            <a:ext cx="3429000" cy="266700"/>
                          </a:xfrm>
                          <a:prstGeom prst="rect">
                            <a:avLst/>
                          </a:prstGeom>
                          <a:solidFill>
                            <a:srgbClr val="FFFFFF"/>
                          </a:solidFill>
                          <a:ln w="9525">
                            <a:noFill/>
                            <a:miter lim="800000"/>
                            <a:headEnd/>
                            <a:tailEnd/>
                          </a:ln>
                        </wps:spPr>
                        <wps:txbx>
                          <w:txbxContent>
                            <w:p w14:paraId="58554E02" w14:textId="77777777" w:rsidR="001D3E38" w:rsidRDefault="001D3E38" w:rsidP="000058D3">
                              <w:r>
                                <w:t>QAM Marker box used to generate cable leakage signal</w:t>
                              </w:r>
                            </w:p>
                          </w:txbxContent>
                        </wps:txbx>
                        <wps:bodyPr rot="0" vert="horz" wrap="square" lIns="91440" tIns="45720" rIns="91440" bIns="45720" anchor="t" anchorCtr="0">
                          <a:noAutofit/>
                        </wps:bodyPr>
                      </wps:wsp>
                    </wpg:wgp>
                  </a:graphicData>
                </a:graphic>
              </wp:anchor>
            </w:drawing>
          </mc:Choice>
          <mc:Fallback>
            <w:pict>
              <v:group id="Group 213" o:spid="_x0000_s1038" style="position:absolute;margin-left:45pt;margin-top:13.1pt;width:386.25pt;height:220.9pt;z-index:251661312" coordsize="4905375,280543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">
                <v:shape id="Picture 9" o:spid="_x0000_s1039" type="#_x0000_t75" style="position:absolute;width:4905375;height:2805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W&#10;nA7DAAAA2gAAAA8AAABkcnMvZG93bnJldi54bWxEj0GLwjAUhO/C/ofwFrxpqiyiXaOIrCB7EKw9&#10;6O3RvG2KzUtpotb99UYQPA4z8w0zX3a2FldqfeVYwWiYgCAunK64VJAfNoMpCB+QNdaOScGdPCwX&#10;H705ptrdeE/XLJQiQtinqMCE0KRS+sKQRT90DXH0/lxrMUTZllK3eItwW8txkkykxYrjgsGG1oaK&#10;c3axCn6+/uVxfdqa3SnLV7vNBf34d6JU/7NbfYMI1IV3+NXeagUzeF6JN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acDsMAAADaAAAADwAAAAAAAAAAAAAAAACcAgAA&#10;ZHJzL2Rvd25yZXYueG1sUEsFBgAAAAAEAAQA9wAAAIwDAAAAAA==&#10;">
                  <v:imagedata r:id="rId15" o:title=""/>
                  <v:path arrowok="t"/>
                </v:shape>
                <v:shape id="_x0000_s1040" type="#_x0000_t202" style="position:absolute;top:2532380;width:34290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V7mwAAA&#10;ANsAAAAPAAAAZHJzL2Rvd25yZXYueG1sRE/NasJAEL4LfYdlCl6kbhSNbXQTqlDxauoDjNkxCWZn&#10;Q3Zr4tt3BcHbfHy/s8kG04gbda62rGA2jUAQF1bXXCo4/f58fIJwHlljY5kU3MlBlr6NNpho2/OR&#10;brkvRQhhl6CCyvs2kdIVFRl0U9sSB+5iO4M+wK6UusM+hJtGzqMolgZrDg0VtrSrqLjmf0bB5dBP&#10;ll/9ee9Pq+Mi3mK9Otu7UuP34XsNwtPgX+Kn+6DD/Bk8fgkHyPQ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iLV7mwAAAANsAAAAPAAAAAAAAAAAAAAAAAJcCAABkcnMvZG93bnJl&#10;di54bWxQSwUGAAAAAAQABAD1AAAAhAMAAAAA&#10;" stroked="f">
                  <v:textbox>
                    <w:txbxContent>
                      <w:p w14:paraId="58554E02" w14:textId="77777777" w:rsidR="001D3E38" w:rsidRDefault="001D3E38" w:rsidP="000058D3">
                        <w:r>
                          <w:t>QAM Marker box used to generate cable leakage signal</w:t>
                        </w:r>
                      </w:p>
                    </w:txbxContent>
                  </v:textbox>
                </v:shape>
                <w10:wrap type="square"/>
              </v:group>
            </w:pict>
          </mc:Fallback>
        </mc:AlternateContent>
      </w:r>
    </w:p>
    <w:p w14:paraId="379939F9" w14:textId="77777777" w:rsidR="008D43CB" w:rsidRDefault="008D43CB">
      <w:pPr>
        <w:rPr>
          <w:rFonts w:ascii="Arial" w:hAnsi="Arial" w:cs="Arial"/>
        </w:rPr>
      </w:pPr>
    </w:p>
    <w:p w14:paraId="0C51D855" w14:textId="77777777" w:rsidR="008D43CB" w:rsidRDefault="008D43CB">
      <w:pPr>
        <w:rPr>
          <w:rFonts w:ascii="Arial" w:hAnsi="Arial" w:cs="Arial"/>
        </w:rPr>
      </w:pPr>
    </w:p>
    <w:p w14:paraId="3AE4E44F" w14:textId="77777777" w:rsidR="008D43CB" w:rsidRDefault="008D43CB">
      <w:pPr>
        <w:rPr>
          <w:rFonts w:ascii="Arial" w:hAnsi="Arial" w:cs="Arial"/>
        </w:rPr>
      </w:pPr>
    </w:p>
    <w:p w14:paraId="7A1783B6" w14:textId="77777777" w:rsidR="008D43CB" w:rsidRDefault="008D43CB">
      <w:pPr>
        <w:rPr>
          <w:rFonts w:ascii="Arial" w:hAnsi="Arial" w:cs="Arial"/>
        </w:rPr>
      </w:pPr>
    </w:p>
    <w:p w14:paraId="7324D539" w14:textId="77777777" w:rsidR="008D43CB" w:rsidRDefault="008D43CB">
      <w:pPr>
        <w:rPr>
          <w:rFonts w:ascii="Arial" w:hAnsi="Arial" w:cs="Arial"/>
        </w:rPr>
      </w:pPr>
    </w:p>
    <w:p w14:paraId="6714F280" w14:textId="77777777" w:rsidR="008D43CB" w:rsidRDefault="008D43CB">
      <w:pPr>
        <w:rPr>
          <w:rFonts w:ascii="Arial" w:hAnsi="Arial" w:cs="Arial"/>
        </w:rPr>
      </w:pPr>
    </w:p>
    <w:p w14:paraId="29A81003" w14:textId="77777777" w:rsidR="006D194B" w:rsidRDefault="006D194B">
      <w:pPr>
        <w:rPr>
          <w:rFonts w:ascii="Arial" w:hAnsi="Arial" w:cs="Arial"/>
        </w:rPr>
      </w:pPr>
    </w:p>
    <w:p w14:paraId="2F7B1211" w14:textId="77777777" w:rsidR="006D194B" w:rsidRDefault="006D194B">
      <w:pPr>
        <w:rPr>
          <w:rFonts w:ascii="Arial" w:hAnsi="Arial" w:cs="Arial"/>
        </w:rPr>
      </w:pPr>
    </w:p>
    <w:p w14:paraId="1F70DAE3" w14:textId="77777777" w:rsidR="006D194B" w:rsidDel="00145AD1" w:rsidRDefault="006D194B">
      <w:pPr>
        <w:rPr>
          <w:del w:id="28" w:author="Dick Shimp" w:date="2015-02-10T08:37:00Z"/>
          <w:rFonts w:ascii="Arial" w:hAnsi="Arial" w:cs="Arial"/>
        </w:rPr>
      </w:pPr>
    </w:p>
    <w:p w14:paraId="4789FF98" w14:textId="77777777" w:rsidR="006D194B" w:rsidRDefault="006D194B">
      <w:pPr>
        <w:rPr>
          <w:rFonts w:ascii="Arial" w:hAnsi="Arial" w:cs="Arial"/>
        </w:rPr>
      </w:pPr>
    </w:p>
    <w:p w14:paraId="141F4EDA" w14:textId="77777777" w:rsidR="00F71373" w:rsidRDefault="00145AD1">
      <w:pPr>
        <w:rPr>
          <w:rFonts w:ascii="Arial" w:hAnsi="Arial" w:cs="Arial"/>
        </w:rPr>
      </w:pPr>
      <w:r>
        <w:rPr>
          <w:rFonts w:ascii="Arial" w:hAnsi="Arial" w:cs="Arial"/>
          <w:noProof/>
        </w:rPr>
        <mc:AlternateContent>
          <mc:Choice Requires="wpg">
            <w:drawing>
              <wp:anchor distT="0" distB="0" distL="114300" distR="114300" simplePos="0" relativeHeight="251669504" behindDoc="0" locked="0" layoutInCell="1" allowOverlap="1" wp14:anchorId="6FD79B43" wp14:editId="6D6881E2">
                <wp:simplePos x="0" y="0"/>
                <wp:positionH relativeFrom="column">
                  <wp:posOffset>0</wp:posOffset>
                </wp:positionH>
                <wp:positionV relativeFrom="paragraph">
                  <wp:posOffset>692150</wp:posOffset>
                </wp:positionV>
                <wp:extent cx="5949950" cy="3343275"/>
                <wp:effectExtent l="0" t="0" r="0" b="9525"/>
                <wp:wrapSquare wrapText="bothSides"/>
                <wp:docPr id="215" name="Group 215"/>
                <wp:cNvGraphicFramePr/>
                <a:graphic xmlns:a="http://schemas.openxmlformats.org/drawingml/2006/main">
                  <a:graphicData uri="http://schemas.microsoft.com/office/word/2010/wordprocessingGroup">
                    <wpg:wgp>
                      <wpg:cNvGrpSpPr/>
                      <wpg:grpSpPr>
                        <a:xfrm>
                          <a:off x="0" y="0"/>
                          <a:ext cx="5949950" cy="3343275"/>
                          <a:chOff x="0" y="0"/>
                          <a:chExt cx="5949950" cy="3343275"/>
                        </a:xfrm>
                      </wpg:grpSpPr>
                      <pic:pic xmlns:pic="http://schemas.openxmlformats.org/drawingml/2006/picture">
                        <pic:nvPicPr>
                          <pic:cNvPr id="12" name="Picture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6350" y="0"/>
                            <a:ext cx="5943600" cy="3343275"/>
                          </a:xfrm>
                          <a:prstGeom prst="rect">
                            <a:avLst/>
                          </a:prstGeom>
                        </pic:spPr>
                      </pic:pic>
                      <wps:wsp>
                        <wps:cNvPr id="14" name="Text Box 2"/>
                        <wps:cNvSpPr txBox="1">
                          <a:spLocks noChangeArrowheads="1"/>
                        </wps:cNvSpPr>
                        <wps:spPr bwMode="auto">
                          <a:xfrm>
                            <a:off x="0" y="8255"/>
                            <a:ext cx="2076450" cy="266700"/>
                          </a:xfrm>
                          <a:prstGeom prst="rect">
                            <a:avLst/>
                          </a:prstGeom>
                          <a:solidFill>
                            <a:srgbClr val="FFFFFF"/>
                          </a:solidFill>
                          <a:ln w="9525">
                            <a:noFill/>
                            <a:miter lim="800000"/>
                            <a:headEnd/>
                            <a:tailEnd/>
                          </a:ln>
                        </wps:spPr>
                        <wps:txbx>
                          <w:txbxContent>
                            <w:p w14:paraId="6CF7B77F" w14:textId="77777777" w:rsidR="001D3E38" w:rsidRDefault="001D3E38" w:rsidP="00F71373">
                              <w:r>
                                <w:t>Rhode &amp; Schwarz Analyzer</w:t>
                              </w:r>
                            </w:p>
                          </w:txbxContent>
                        </wps:txbx>
                        <wps:bodyPr rot="0" vert="horz" wrap="square" lIns="91440" tIns="45720" rIns="91440" bIns="45720" anchor="t" anchorCtr="0">
                          <a:noAutofit/>
                        </wps:bodyPr>
                      </wps:wsp>
                    </wpg:wgp>
                  </a:graphicData>
                </a:graphic>
              </wp:anchor>
            </w:drawing>
          </mc:Choice>
          <mc:Fallback>
            <w:pict>
              <v:group id="Group 215" o:spid="_x0000_s1041" style="position:absolute;margin-left:0;margin-top:54.5pt;width:468.5pt;height:263.25pt;z-index:251669504" coordsize="5949950,334327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">
                <v:shape id="Picture 12" o:spid="_x0000_s1042" type="#_x0000_t75" style="position:absolute;left:6350;width:5943600;height:3343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F&#10;HnzAAAAA2wAAAA8AAABkcnMvZG93bnJldi54bWxET9uKwjAQfRf8hzDCvohNt4JobRQRhd03bx8w&#10;NGNTbSalyWr37zcLgm9zONcp1r1txIM6XztW8JmkIIhLp2uuFFzO+8kchA/IGhvHpOCXPKxXw0GB&#10;uXZPPtLjFCoRQ9jnqMCE0OZS+tKQRZ+4ljhyV9dZDBF2ldQdPmO4bWSWpjNpsebYYLClraHyfvqx&#10;Cr5v1914s5hns+PF9OHgt9PpoVbqY9RvliAC9eEtfrm/dJyfwf8v8QC5+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uIUefMAAAADbAAAADwAAAAAAAAAAAAAAAACcAgAAZHJz&#10;L2Rvd25yZXYueG1sUEsFBgAAAAAEAAQA9wAAAIkDAAAAAA==&#10;">
                  <v:imagedata r:id="rId17" o:title=""/>
                  <v:path arrowok="t"/>
                </v:shape>
                <v:shape id="_x0000_s1043" type="#_x0000_t202" style="position:absolute;top:8255;width:20764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Wv1+wQAA&#10;ANsAAAAPAAAAZHJzL2Rvd25yZXYueG1sRE/NasJAEL4X+g7LFLwU3VRsbKObUAuK10QfYMyOSTA7&#10;G7KriW/fFYTe5uP7nXU2mlbcqHeNZQUfswgEcWl1w5WC42E7/QLhPLLG1jIpuJODLH19WWOi7cA5&#10;3QpfiRDCLkEFtfddIqUrazLoZrYjDtzZ9gZ9gH0ldY9DCDetnEdRLA02HBpq7Oi3pvJSXI2C8354&#10;//weTjt/XOaLeIPN8mTvSk3exp8VCE+j/xc/3Xsd5i/g8Us4QK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8lr9fsEAAADbAAAADwAAAAAAAAAAAAAAAACXAgAAZHJzL2Rvd25y&#10;ZXYueG1sUEsFBgAAAAAEAAQA9QAAAIUDAAAAAA==&#10;" stroked="f">
                  <v:textbox>
                    <w:txbxContent>
                      <w:p w14:paraId="6CF7B77F" w14:textId="77777777" w:rsidR="001D3E38" w:rsidRDefault="001D3E38" w:rsidP="00F71373">
                        <w:r>
                          <w:t>Rhode &amp; Schwarz Analyzer</w:t>
                        </w:r>
                      </w:p>
                    </w:txbxContent>
                  </v:textbox>
                </v:shape>
                <w10:wrap type="square"/>
              </v:group>
            </w:pict>
          </mc:Fallback>
        </mc:AlternateContent>
      </w:r>
      <w:r w:rsidR="002F4F97">
        <w:rPr>
          <w:rFonts w:ascii="Arial" w:hAnsi="Arial" w:cs="Arial"/>
        </w:rPr>
        <w:t>The reference field strength measurement was performed using a Rhode &amp; Schwarz Spectrum Analyzer and the Roberts Antenna’s at a distance of 3 meters (10 feet) from the QAM Marker leakage source to the measurement point.</w:t>
      </w:r>
    </w:p>
    <w:p w14:paraId="1020B280" w14:textId="77777777" w:rsidR="00F71373" w:rsidRDefault="00F71373">
      <w:pPr>
        <w:rPr>
          <w:rFonts w:ascii="Arial" w:hAnsi="Arial" w:cs="Arial"/>
          <w:noProof/>
        </w:rPr>
      </w:pPr>
    </w:p>
    <w:p w14:paraId="516C9FE8" w14:textId="77777777" w:rsidR="00F71373" w:rsidRDefault="00145AD1">
      <w:pPr>
        <w:rPr>
          <w:rFonts w:ascii="Arial" w:hAnsi="Arial" w:cs="Arial"/>
        </w:rPr>
      </w:pPr>
      <w:r>
        <w:rPr>
          <w:rFonts w:ascii="Arial" w:hAnsi="Arial" w:cs="Arial"/>
          <w:noProof/>
        </w:rPr>
        <mc:AlternateContent>
          <mc:Choice Requires="wpg">
            <w:drawing>
              <wp:anchor distT="0" distB="0" distL="114300" distR="114300" simplePos="0" relativeHeight="251673600" behindDoc="0" locked="0" layoutInCell="1" allowOverlap="1" wp14:anchorId="7EC2B1B0" wp14:editId="5D4BBCF3">
                <wp:simplePos x="0" y="0"/>
                <wp:positionH relativeFrom="column">
                  <wp:posOffset>-6350</wp:posOffset>
                </wp:positionH>
                <wp:positionV relativeFrom="paragraph">
                  <wp:posOffset>331470</wp:posOffset>
                </wp:positionV>
                <wp:extent cx="5943600" cy="3232150"/>
                <wp:effectExtent l="0" t="0" r="0" b="0"/>
                <wp:wrapSquare wrapText="bothSides"/>
                <wp:docPr id="216" name="Group 216"/>
                <wp:cNvGraphicFramePr/>
                <a:graphic xmlns:a="http://schemas.openxmlformats.org/drawingml/2006/main">
                  <a:graphicData uri="http://schemas.microsoft.com/office/word/2010/wordprocessingGroup">
                    <wpg:wgp>
                      <wpg:cNvGrpSpPr/>
                      <wpg:grpSpPr>
                        <a:xfrm>
                          <a:off x="0" y="0"/>
                          <a:ext cx="5943600" cy="3232150"/>
                          <a:chOff x="0" y="0"/>
                          <a:chExt cx="5943600" cy="3232150"/>
                        </a:xfrm>
                      </wpg:grpSpPr>
                      <pic:pic xmlns:pic="http://schemas.openxmlformats.org/drawingml/2006/picture">
                        <pic:nvPicPr>
                          <pic:cNvPr id="13" name="Picture 13"/>
                          <pic:cNvPicPr>
                            <a:picLocks noChangeAspect="1"/>
                          </pic:cNvPicPr>
                        </pic:nvPicPr>
                        <pic:blipFill rotWithShape="1">
                          <a:blip r:embed="rId18" cstate="print">
                            <a:extLst>
                              <a:ext uri="{28A0092B-C50C-407E-A947-70E740481C1C}">
                                <a14:useLocalDpi xmlns:a14="http://schemas.microsoft.com/office/drawing/2010/main" val="0"/>
                              </a:ext>
                            </a:extLst>
                          </a:blip>
                          <a:srcRect b="3514"/>
                          <a:stretch/>
                        </pic:blipFill>
                        <pic:spPr bwMode="auto">
                          <a:xfrm>
                            <a:off x="0" y="0"/>
                            <a:ext cx="5943600" cy="3225800"/>
                          </a:xfrm>
                          <a:prstGeom prst="rect">
                            <a:avLst/>
                          </a:prstGeom>
                          <a:ln>
                            <a:noFill/>
                          </a:ln>
                          <a:extLst>
                            <a:ext uri="{53640926-AAD7-44d8-BBD7-CCE9431645EC}">
                              <a14:shadowObscured xmlns:a14="http://schemas.microsoft.com/office/drawing/2010/main"/>
                            </a:ext>
                          </a:extLst>
                        </pic:spPr>
                      </pic:pic>
                      <wps:wsp>
                        <wps:cNvPr id="15" name="Text Box 2"/>
                        <wps:cNvSpPr txBox="1">
                          <a:spLocks noChangeArrowheads="1"/>
                        </wps:cNvSpPr>
                        <wps:spPr bwMode="auto">
                          <a:xfrm>
                            <a:off x="6350" y="2965450"/>
                            <a:ext cx="3200400" cy="266700"/>
                          </a:xfrm>
                          <a:prstGeom prst="rect">
                            <a:avLst/>
                          </a:prstGeom>
                          <a:solidFill>
                            <a:srgbClr val="FFFFFF"/>
                          </a:solidFill>
                          <a:ln w="9525">
                            <a:noFill/>
                            <a:miter lim="800000"/>
                            <a:headEnd/>
                            <a:tailEnd/>
                          </a:ln>
                        </wps:spPr>
                        <wps:txbx>
                          <w:txbxContent>
                            <w:p w14:paraId="2ED18603" w14:textId="77777777" w:rsidR="001D3E38" w:rsidRDefault="001D3E38" w:rsidP="00F71373">
                              <w:r>
                                <w:t>Measuring 3 meters (10’) from Marker to Test Spot</w:t>
                              </w:r>
                            </w:p>
                          </w:txbxContent>
                        </wps:txbx>
                        <wps:bodyPr rot="0" vert="horz" wrap="square" lIns="91440" tIns="45720" rIns="91440" bIns="45720" anchor="t" anchorCtr="0">
                          <a:noAutofit/>
                        </wps:bodyPr>
                      </wps:wsp>
                    </wpg:wgp>
                  </a:graphicData>
                </a:graphic>
              </wp:anchor>
            </w:drawing>
          </mc:Choice>
          <mc:Fallback>
            <w:pict>
              <v:group id="Group 216" o:spid="_x0000_s1044" style="position:absolute;margin-left:-.45pt;margin-top:26.1pt;width:468pt;height:254.5pt;z-index:251673600" coordsize="5943600,32321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">
                <v:shape id="Picture 13" o:spid="_x0000_s1045" type="#_x0000_t75" style="position:absolute;width:5943600;height:3225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H&#10;gInCAAAA2wAAAA8AAABkcnMvZG93bnJldi54bWxET9tqwkAQfRf6D8sUfDObVCk2dQ2lQRGEimk+&#10;YMiOSTA7G7Krxr93hULf5nCus8pG04krDa61rCCJYhDEldUt1wrK381sCcJ5ZI2dZVJwJwfZ+mWy&#10;wlTbGx/pWvhahBB2KSpovO9TKV3VkEEX2Z44cCc7GPQBDrXUA95CuOnkWxy/S4Mth4YGe/puqDoX&#10;F6Ng/xHz5VTmu0Wbb7bufkh+FudEqenr+PUJwtPo/8V/7p0O8+fw/CUcIN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ih4CJwgAAANsAAAAPAAAAAAAAAAAAAAAAAJwCAABk&#10;cnMvZG93bnJldi54bWxQSwUGAAAAAAQABAD3AAAAiwMAAAAA&#10;">
                  <v:imagedata r:id="rId19" o:title="" cropbottom="2303f"/>
                  <v:path arrowok="t"/>
                </v:shape>
                <v:shape id="_x0000_s1046" type="#_x0000_t202" style="position:absolute;left:6350;top:2965450;width:32004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FljlwQAA&#10;ANsAAAAPAAAAZHJzL2Rvd25yZXYueG1sRE/NasJAEL4X+g7LFLyUuqlobKObUAuK16Q+wJgdk2B2&#10;NmRXE9++Kwje5uP7nXU2mlZcqXeNZQWf0wgEcWl1w5WCw9/24wuE88gaW8uk4EYOsvT1ZY2JtgPn&#10;dC18JUIIuwQV1N53iZSurMmgm9qOOHAn2xv0AfaV1D0OIdy0chZFsTTYcGiosaPfmspzcTEKTvvh&#10;ffE9HHf+sMzn8Qab5dHelJq8jT8rEJ5G/xQ/3Hsd5i/g/ks4QK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RZY5cEAAADbAAAADwAAAAAAAAAAAAAAAACXAgAAZHJzL2Rvd25y&#10;ZXYueG1sUEsFBgAAAAAEAAQA9QAAAIUDAAAAAA==&#10;" stroked="f">
                  <v:textbox>
                    <w:txbxContent>
                      <w:p w14:paraId="2ED18603" w14:textId="77777777" w:rsidR="001D3E38" w:rsidRDefault="001D3E38" w:rsidP="00F71373">
                        <w:r>
                          <w:t>Measuring 3 meters (10’) from Marker to Test Spot</w:t>
                        </w:r>
                      </w:p>
                    </w:txbxContent>
                  </v:textbox>
                </v:shape>
                <w10:wrap type="square"/>
              </v:group>
            </w:pict>
          </mc:Fallback>
        </mc:AlternateContent>
      </w:r>
    </w:p>
    <w:p w14:paraId="4F3F6517" w14:textId="77777777" w:rsidR="00F71373" w:rsidRDefault="00F71373">
      <w:pPr>
        <w:rPr>
          <w:rFonts w:ascii="Arial" w:hAnsi="Arial" w:cs="Arial"/>
        </w:rPr>
      </w:pPr>
    </w:p>
    <w:p w14:paraId="4E160D14" w14:textId="77777777" w:rsidR="00F71373" w:rsidRDefault="002F4F97">
      <w:pPr>
        <w:rPr>
          <w:rFonts w:ascii="Arial" w:hAnsi="Arial" w:cs="Arial"/>
        </w:rPr>
      </w:pPr>
      <w:r>
        <w:rPr>
          <w:rFonts w:ascii="Arial" w:hAnsi="Arial" w:cs="Arial"/>
        </w:rPr>
        <w:t xml:space="preserve">Measurements were then performed at the </w:t>
      </w:r>
      <w:r w:rsidR="00E76E74">
        <w:rPr>
          <w:rFonts w:ascii="Arial" w:hAnsi="Arial" w:cs="Arial"/>
        </w:rPr>
        <w:t xml:space="preserve">measured 3 meter </w:t>
      </w:r>
      <w:r>
        <w:rPr>
          <w:rFonts w:ascii="Arial" w:hAnsi="Arial" w:cs="Arial"/>
        </w:rPr>
        <w:t xml:space="preserve">distance and constant height using the spectrum analyzer, QAM Sniffer, and QAM Shadow. </w:t>
      </w:r>
      <w:del w:id="29" w:author="Dick Shimp" w:date="2015-02-10T09:27:00Z">
        <w:r w:rsidDel="00D853EE">
          <w:rPr>
            <w:rFonts w:ascii="Arial" w:hAnsi="Arial" w:cs="Arial"/>
          </w:rPr>
          <w:delText xml:space="preserve"> </w:delText>
        </w:r>
      </w:del>
      <w:r>
        <w:rPr>
          <w:rFonts w:ascii="Arial" w:hAnsi="Arial" w:cs="Arial"/>
        </w:rPr>
        <w:t>The results were recorded for each measurement.</w:t>
      </w:r>
      <w:r w:rsidRPr="002F4F97">
        <w:rPr>
          <w:rFonts w:ascii="Arial" w:hAnsi="Arial" w:cs="Arial"/>
          <w:noProof/>
        </w:rPr>
        <w:t xml:space="preserve"> </w:t>
      </w:r>
    </w:p>
    <w:p w14:paraId="3F009D6B" w14:textId="77777777" w:rsidR="00F71373" w:rsidRDefault="00271619">
      <w:pPr>
        <w:rPr>
          <w:rFonts w:ascii="Arial" w:hAnsi="Arial" w:cs="Arial"/>
        </w:rPr>
      </w:pPr>
      <w:r w:rsidRPr="006D194B">
        <w:rPr>
          <w:rFonts w:ascii="Arial" w:hAnsi="Arial" w:cs="Arial"/>
          <w:noProof/>
        </w:rPr>
        <mc:AlternateContent>
          <mc:Choice Requires="wps">
            <w:drawing>
              <wp:anchor distT="45720" distB="45720" distL="114300" distR="114300" simplePos="0" relativeHeight="251677696" behindDoc="0" locked="0" layoutInCell="1" allowOverlap="1" wp14:anchorId="22CB342B" wp14:editId="3D9CAE3D">
                <wp:simplePos x="0" y="0"/>
                <wp:positionH relativeFrom="margin">
                  <wp:align>left</wp:align>
                </wp:positionH>
                <wp:positionV relativeFrom="paragraph">
                  <wp:posOffset>3093085</wp:posOffset>
                </wp:positionV>
                <wp:extent cx="3676650" cy="26670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66700"/>
                        </a:xfrm>
                        <a:prstGeom prst="rect">
                          <a:avLst/>
                        </a:prstGeom>
                        <a:solidFill>
                          <a:srgbClr val="FFFFFF"/>
                        </a:solidFill>
                        <a:ln w="9525">
                          <a:noFill/>
                          <a:miter lim="800000"/>
                          <a:headEnd/>
                          <a:tailEnd/>
                        </a:ln>
                      </wps:spPr>
                      <wps:txbx>
                        <w:txbxContent>
                          <w:p w14:paraId="51DD6F3D" w14:textId="77777777" w:rsidR="001D3E38" w:rsidRDefault="001D3E38" w:rsidP="002F4F97">
                            <w:r>
                              <w:t>Measurements performed with 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47" type="#_x0000_t202" style="position:absolute;margin-left:0;margin-top:243.55pt;width:289.5pt;height:21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" stroked="f">
                <v:textbox>
                  <w:txbxContent>
                    <w:p w14:paraId="51DD6F3D" w14:textId="77777777" w:rsidR="001D3E38" w:rsidRDefault="001D3E38" w:rsidP="002F4F97">
                      <w:r>
                        <w:t>Measurements performed with Spectrum</w:t>
                      </w:r>
                    </w:p>
                  </w:txbxContent>
                </v:textbox>
                <w10:wrap anchorx="margin"/>
              </v:shape>
            </w:pict>
          </mc:Fallback>
        </mc:AlternateContent>
      </w:r>
      <w:r w:rsidR="002F4F97" w:rsidRPr="006D194B">
        <w:rPr>
          <w:rFonts w:ascii="Arial" w:hAnsi="Arial" w:cs="Arial"/>
          <w:noProof/>
        </w:rPr>
        <mc:AlternateContent>
          <mc:Choice Requires="wps">
            <w:drawing>
              <wp:anchor distT="45720" distB="45720" distL="114300" distR="114300" simplePos="0" relativeHeight="251679744" behindDoc="0" locked="0" layoutInCell="1" allowOverlap="1" wp14:anchorId="709A3A64" wp14:editId="3ED52C95">
                <wp:simplePos x="0" y="0"/>
                <wp:positionH relativeFrom="margin">
                  <wp:posOffset>31750</wp:posOffset>
                </wp:positionH>
                <wp:positionV relativeFrom="paragraph">
                  <wp:posOffset>7261860</wp:posOffset>
                </wp:positionV>
                <wp:extent cx="3676650" cy="26670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66700"/>
                        </a:xfrm>
                        <a:prstGeom prst="rect">
                          <a:avLst/>
                        </a:prstGeom>
                        <a:solidFill>
                          <a:srgbClr val="FFFFFF"/>
                        </a:solidFill>
                        <a:ln w="9525">
                          <a:noFill/>
                          <a:miter lim="800000"/>
                          <a:headEnd/>
                          <a:tailEnd/>
                        </a:ln>
                      </wps:spPr>
                      <wps:txbx>
                        <w:txbxContent>
                          <w:p w14:paraId="4B5BDE57" w14:textId="77777777" w:rsidR="001D3E38" w:rsidRDefault="001D3E38" w:rsidP="002F4F97">
                            <w:r>
                              <w:t>Measurements performed with 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pt;margin-top:571.8pt;width:289.5pt;height: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" stroked="f">
                <v:textbox>
                  <w:txbxContent>
                    <w:p w14:paraId="4B5BDE57" w14:textId="77777777" w:rsidR="001D3E38" w:rsidRDefault="001D3E38" w:rsidP="002F4F97">
                      <w:r>
                        <w:t>Measurements performed with Spectrum</w:t>
                      </w:r>
                    </w:p>
                  </w:txbxContent>
                </v:textbox>
                <w10:wrap anchorx="margin"/>
              </v:shape>
            </w:pict>
          </mc:Fallback>
        </mc:AlternateContent>
      </w:r>
      <w:r w:rsidR="002F4F97">
        <w:rPr>
          <w:rFonts w:ascii="Arial" w:hAnsi="Arial" w:cs="Arial"/>
          <w:noProof/>
        </w:rPr>
        <w:drawing>
          <wp:anchor distT="0" distB="0" distL="114300" distR="114300" simplePos="0" relativeHeight="251675648" behindDoc="0" locked="0" layoutInCell="1" allowOverlap="1" wp14:anchorId="25C8BE29" wp14:editId="131C227A">
            <wp:simplePos x="0" y="0"/>
            <wp:positionH relativeFrom="column">
              <wp:posOffset>31750</wp:posOffset>
            </wp:positionH>
            <wp:positionV relativeFrom="paragraph">
              <wp:posOffset>4185285</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0203_13042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2F4F97">
        <w:rPr>
          <w:rFonts w:ascii="Arial" w:hAnsi="Arial" w:cs="Arial"/>
          <w:noProof/>
        </w:rPr>
        <w:drawing>
          <wp:inline distT="0" distB="0" distL="0" distR="0" wp14:anchorId="60C3B334" wp14:editId="39636DB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50203_13033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A3F3F5" w14:textId="77777777" w:rsidR="00F71373" w:rsidRDefault="00B868CD">
      <w:pPr>
        <w:rPr>
          <w:rFonts w:ascii="Arial" w:hAnsi="Arial" w:cs="Arial"/>
        </w:rPr>
      </w:pPr>
      <w:r w:rsidRPr="006D194B">
        <w:rPr>
          <w:rFonts w:ascii="Arial" w:hAnsi="Arial" w:cs="Arial"/>
          <w:noProof/>
        </w:rPr>
        <w:lastRenderedPageBreak/>
        <mc:AlternateContent>
          <mc:Choice Requires="wps">
            <w:drawing>
              <wp:anchor distT="45720" distB="45720" distL="114300" distR="114300" simplePos="0" relativeHeight="251681792" behindDoc="0" locked="0" layoutInCell="1" allowOverlap="1" wp14:anchorId="073BAF2A" wp14:editId="36743B87">
                <wp:simplePos x="0" y="0"/>
                <wp:positionH relativeFrom="margin">
                  <wp:posOffset>152400</wp:posOffset>
                </wp:positionH>
                <wp:positionV relativeFrom="paragraph">
                  <wp:posOffset>3073400</wp:posOffset>
                </wp:positionV>
                <wp:extent cx="3676650" cy="26670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66700"/>
                        </a:xfrm>
                        <a:prstGeom prst="rect">
                          <a:avLst/>
                        </a:prstGeom>
                        <a:solidFill>
                          <a:srgbClr val="FFFFFF"/>
                        </a:solidFill>
                        <a:ln w="9525">
                          <a:noFill/>
                          <a:miter lim="800000"/>
                          <a:headEnd/>
                          <a:tailEnd/>
                        </a:ln>
                      </wps:spPr>
                      <wps:txbx>
                        <w:txbxContent>
                          <w:p w14:paraId="6C02234A" w14:textId="77777777" w:rsidR="001D3E38" w:rsidRDefault="001D3E38" w:rsidP="002F4F97">
                            <w:r>
                              <w:t>Measurements performed with QAM Sniffer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2pt;margin-top:242pt;width:289.5pt;height: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" stroked="f">
                <v:textbox>
                  <w:txbxContent>
                    <w:p w14:paraId="6C02234A" w14:textId="77777777" w:rsidR="001D3E38" w:rsidRDefault="001D3E38" w:rsidP="002F4F97">
                      <w:r>
                        <w:t>Measurements performed with QAM Sniffer</w:t>
                      </w:r>
                    </w:p>
                  </w:txbxContent>
                </v:textbox>
                <w10:wrap anchorx="margin"/>
              </v:shape>
            </w:pict>
          </mc:Fallback>
        </mc:AlternateContent>
      </w:r>
      <w:r w:rsidR="00E76E74">
        <w:rPr>
          <w:rFonts w:ascii="Arial" w:hAnsi="Arial" w:cs="Arial"/>
          <w:noProof/>
        </w:rPr>
        <w:drawing>
          <wp:anchor distT="0" distB="0" distL="114300" distR="114300" simplePos="0" relativeHeight="251674624" behindDoc="0" locked="0" layoutInCell="1" allowOverlap="1" wp14:anchorId="131D3C19" wp14:editId="241C792B">
            <wp:simplePos x="0" y="0"/>
            <wp:positionH relativeFrom="margin">
              <wp:align>center</wp:align>
            </wp:positionH>
            <wp:positionV relativeFrom="paragraph">
              <wp:posOffset>0</wp:posOffset>
            </wp:positionV>
            <wp:extent cx="564515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50203_124012.JPG"/>
                    <pic:cNvPicPr/>
                  </pic:nvPicPr>
                  <pic:blipFill rotWithShape="1">
                    <a:blip r:embed="rId22" cstate="print">
                      <a:extLst>
                        <a:ext uri="{28A0092B-C50C-407E-A947-70E740481C1C}">
                          <a14:useLocalDpi xmlns:a14="http://schemas.microsoft.com/office/drawing/2010/main" val="0"/>
                        </a:ext>
                      </a:extLst>
                    </a:blip>
                    <a:srcRect r="5022"/>
                    <a:stretch/>
                  </pic:blipFill>
                  <pic:spPr bwMode="auto">
                    <a:xfrm>
                      <a:off x="0" y="0"/>
                      <a:ext cx="5645150" cy="334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2A890" w14:textId="77777777" w:rsidR="000D5612" w:rsidRDefault="000D5612">
      <w:pPr>
        <w:rPr>
          <w:rFonts w:ascii="Arial" w:hAnsi="Arial" w:cs="Arial"/>
        </w:rPr>
      </w:pPr>
    </w:p>
    <w:p w14:paraId="25997CBF" w14:textId="77777777" w:rsidR="000D5612" w:rsidRDefault="000D5612">
      <w:pPr>
        <w:rPr>
          <w:rFonts w:ascii="Arial" w:hAnsi="Arial" w:cs="Arial"/>
        </w:rPr>
      </w:pPr>
    </w:p>
    <w:p w14:paraId="0C537C76" w14:textId="77777777" w:rsidR="000D5612" w:rsidRDefault="00271619">
      <w:pPr>
        <w:rPr>
          <w:rFonts w:ascii="Arial" w:hAnsi="Arial" w:cs="Arial"/>
        </w:rPr>
      </w:pPr>
      <w:r w:rsidRPr="006D194B">
        <w:rPr>
          <w:rFonts w:ascii="Arial" w:hAnsi="Arial" w:cs="Arial"/>
          <w:noProof/>
        </w:rPr>
        <mc:AlternateContent>
          <mc:Choice Requires="wps">
            <w:drawing>
              <wp:anchor distT="45720" distB="45720" distL="114300" distR="114300" simplePos="0" relativeHeight="251683840" behindDoc="0" locked="0" layoutInCell="1" allowOverlap="1" wp14:anchorId="3FEDFB97" wp14:editId="73613944">
                <wp:simplePos x="0" y="0"/>
                <wp:positionH relativeFrom="margin">
                  <wp:align>left</wp:align>
                </wp:positionH>
                <wp:positionV relativeFrom="paragraph">
                  <wp:posOffset>2851785</wp:posOffset>
                </wp:positionV>
                <wp:extent cx="3676650" cy="26670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66700"/>
                        </a:xfrm>
                        <a:prstGeom prst="rect">
                          <a:avLst/>
                        </a:prstGeom>
                        <a:solidFill>
                          <a:srgbClr val="FFFFFF"/>
                        </a:solidFill>
                        <a:ln w="9525">
                          <a:noFill/>
                          <a:miter lim="800000"/>
                          <a:headEnd/>
                          <a:tailEnd/>
                        </a:ln>
                      </wps:spPr>
                      <wps:txbx>
                        <w:txbxContent>
                          <w:p w14:paraId="02ED48B2" w14:textId="77777777" w:rsidR="001D3E38" w:rsidRDefault="001D3E38" w:rsidP="00271619">
                            <w:r>
                              <w:t>Measurements performed with QAM Shadow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0;margin-top:224.55pt;width:289.5pt;height:21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" stroked="f">
                <v:textbox>
                  <w:txbxContent>
                    <w:p w14:paraId="02ED48B2" w14:textId="77777777" w:rsidR="001D3E38" w:rsidRDefault="001D3E38" w:rsidP="00271619">
                      <w:r>
                        <w:t>Measurements performed with QAM Shadow</w:t>
                      </w:r>
                    </w:p>
                  </w:txbxContent>
                </v:textbox>
                <w10:wrap anchorx="margin"/>
              </v:shape>
            </w:pict>
          </mc:Fallback>
        </mc:AlternateContent>
      </w:r>
      <w:r>
        <w:rPr>
          <w:rFonts w:ascii="Arial" w:hAnsi="Arial" w:cs="Arial"/>
          <w:noProof/>
        </w:rPr>
        <w:drawing>
          <wp:inline distT="0" distB="0" distL="0" distR="0" wp14:anchorId="64BFFE4A" wp14:editId="73DECCF4">
            <wp:extent cx="5943600" cy="3092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AM Shadow Measurement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79DA82DF" w14:textId="77777777" w:rsidR="000D5612" w:rsidRDefault="000D5612">
      <w:pPr>
        <w:rPr>
          <w:rFonts w:ascii="Arial" w:hAnsi="Arial" w:cs="Arial"/>
        </w:rPr>
      </w:pPr>
    </w:p>
    <w:p w14:paraId="4EDB9434" w14:textId="77777777" w:rsidR="008A37FD" w:rsidRDefault="008A37FD">
      <w:pPr>
        <w:rPr>
          <w:rFonts w:ascii="Arial" w:hAnsi="Arial" w:cs="Arial"/>
        </w:rPr>
      </w:pPr>
    </w:p>
    <w:p w14:paraId="58D17E02" w14:textId="77777777" w:rsidR="008A37FD" w:rsidRDefault="00E0195D">
      <w:pPr>
        <w:rPr>
          <w:rFonts w:ascii="Arial" w:hAnsi="Arial" w:cs="Arial"/>
        </w:rPr>
      </w:pPr>
      <w:r>
        <w:rPr>
          <w:rFonts w:ascii="Arial" w:hAnsi="Arial" w:cs="Arial"/>
        </w:rPr>
        <w:lastRenderedPageBreak/>
        <w:t xml:space="preserve">All test variables were controlled as much as possible given our test constraints. </w:t>
      </w:r>
      <w:del w:id="30" w:author="Dick Shimp" w:date="2015-02-10T09:27:00Z">
        <w:r w:rsidDel="00D853EE">
          <w:rPr>
            <w:rFonts w:ascii="Arial" w:hAnsi="Arial" w:cs="Arial"/>
          </w:rPr>
          <w:delText xml:space="preserve"> </w:delText>
        </w:r>
      </w:del>
      <w:r>
        <w:rPr>
          <w:rFonts w:ascii="Arial" w:hAnsi="Arial" w:cs="Arial"/>
        </w:rPr>
        <w:t>The results of the test measurements for each of the devices is captured in the following table:</w:t>
      </w:r>
    </w:p>
    <w:tbl>
      <w:tblPr>
        <w:tblW w:w="10221" w:type="dxa"/>
        <w:tblLook w:val="04A0" w:firstRow="1" w:lastRow="0" w:firstColumn="1" w:lastColumn="0" w:noHBand="0" w:noVBand="1"/>
        <w:tblPrChange w:id="31" w:author="Dick Shimp" w:date="2015-02-10T08:44:00Z">
          <w:tblPr>
            <w:tblW w:w="10100" w:type="dxa"/>
            <w:tblLook w:val="04A0" w:firstRow="1" w:lastRow="0" w:firstColumn="1" w:lastColumn="0" w:noHBand="0" w:noVBand="1"/>
          </w:tblPr>
        </w:tblPrChange>
      </w:tblPr>
      <w:tblGrid>
        <w:gridCol w:w="460"/>
        <w:gridCol w:w="1360"/>
        <w:gridCol w:w="2240"/>
        <w:gridCol w:w="1620"/>
        <w:gridCol w:w="1840"/>
        <w:gridCol w:w="1741"/>
        <w:gridCol w:w="960"/>
        <w:tblGridChange w:id="32">
          <w:tblGrid>
            <w:gridCol w:w="460"/>
            <w:gridCol w:w="1360"/>
            <w:gridCol w:w="2240"/>
            <w:gridCol w:w="1620"/>
            <w:gridCol w:w="1840"/>
            <w:gridCol w:w="1741"/>
            <w:gridCol w:w="960"/>
          </w:tblGrid>
        </w:tblGridChange>
      </w:tblGrid>
      <w:tr w:rsidR="009D3332" w:rsidRPr="009D3332" w14:paraId="57939B98" w14:textId="77777777" w:rsidTr="0029603A">
        <w:trPr>
          <w:trHeight w:val="315"/>
          <w:trPrChange w:id="33" w:author="Dick Shimp" w:date="2015-02-10T08:44:00Z">
            <w:trPr>
              <w:trHeight w:val="315"/>
            </w:trPr>
          </w:trPrChange>
        </w:trPr>
        <w:tc>
          <w:tcPr>
            <w:tcW w:w="460" w:type="dxa"/>
            <w:tcBorders>
              <w:top w:val="single" w:sz="4" w:space="0" w:color="auto"/>
              <w:left w:val="single" w:sz="4" w:space="0" w:color="auto"/>
              <w:bottom w:val="nil"/>
              <w:right w:val="nil"/>
            </w:tcBorders>
            <w:shd w:val="clear" w:color="000000" w:fill="FFFFFF"/>
            <w:noWrap/>
            <w:vAlign w:val="bottom"/>
            <w:hideMark/>
            <w:tcPrChange w:id="34" w:author="Dick Shimp" w:date="2015-02-10T08:44:00Z">
              <w:tcPr>
                <w:tcW w:w="460" w:type="dxa"/>
                <w:tcBorders>
                  <w:top w:val="single" w:sz="4" w:space="0" w:color="auto"/>
                  <w:left w:val="single" w:sz="4" w:space="0" w:color="auto"/>
                  <w:bottom w:val="nil"/>
                  <w:right w:val="nil"/>
                </w:tcBorders>
                <w:shd w:val="clear" w:color="000000" w:fill="FFFFFF"/>
                <w:noWrap/>
                <w:vAlign w:val="bottom"/>
                <w:hideMark/>
              </w:tcPr>
            </w:tcPrChange>
          </w:tcPr>
          <w:p w14:paraId="77DBFAE0"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single" w:sz="4" w:space="0" w:color="auto"/>
              <w:left w:val="nil"/>
              <w:bottom w:val="nil"/>
              <w:right w:val="nil"/>
            </w:tcBorders>
            <w:shd w:val="clear" w:color="000000" w:fill="FFFFFF"/>
            <w:noWrap/>
            <w:vAlign w:val="bottom"/>
            <w:hideMark/>
            <w:tcPrChange w:id="35" w:author="Dick Shimp" w:date="2015-02-10T08:44:00Z">
              <w:tcPr>
                <w:tcW w:w="1360" w:type="dxa"/>
                <w:tcBorders>
                  <w:top w:val="single" w:sz="4" w:space="0" w:color="auto"/>
                  <w:left w:val="nil"/>
                  <w:bottom w:val="nil"/>
                  <w:right w:val="nil"/>
                </w:tcBorders>
                <w:shd w:val="clear" w:color="000000" w:fill="FFFFFF"/>
                <w:noWrap/>
                <w:vAlign w:val="bottom"/>
                <w:hideMark/>
              </w:tcPr>
            </w:tcPrChange>
          </w:tcPr>
          <w:p w14:paraId="4D344FA5"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single" w:sz="4" w:space="0" w:color="auto"/>
              <w:left w:val="nil"/>
              <w:bottom w:val="nil"/>
              <w:right w:val="nil"/>
            </w:tcBorders>
            <w:shd w:val="clear" w:color="000000" w:fill="FFFFFF"/>
            <w:noWrap/>
            <w:vAlign w:val="bottom"/>
            <w:hideMark/>
            <w:tcPrChange w:id="36" w:author="Dick Shimp" w:date="2015-02-10T08:44:00Z">
              <w:tcPr>
                <w:tcW w:w="2240" w:type="dxa"/>
                <w:tcBorders>
                  <w:top w:val="single" w:sz="4" w:space="0" w:color="auto"/>
                  <w:left w:val="nil"/>
                  <w:bottom w:val="nil"/>
                  <w:right w:val="nil"/>
                </w:tcBorders>
                <w:shd w:val="clear" w:color="000000" w:fill="FFFFFF"/>
                <w:noWrap/>
                <w:vAlign w:val="bottom"/>
                <w:hideMark/>
              </w:tcPr>
            </w:tcPrChange>
          </w:tcPr>
          <w:p w14:paraId="6AE058E9"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620" w:type="dxa"/>
            <w:tcBorders>
              <w:top w:val="single" w:sz="4" w:space="0" w:color="auto"/>
              <w:left w:val="nil"/>
              <w:bottom w:val="nil"/>
              <w:right w:val="nil"/>
            </w:tcBorders>
            <w:shd w:val="clear" w:color="000000" w:fill="FFFFFF"/>
            <w:noWrap/>
            <w:vAlign w:val="bottom"/>
            <w:hideMark/>
            <w:tcPrChange w:id="37" w:author="Dick Shimp" w:date="2015-02-10T08:44:00Z">
              <w:tcPr>
                <w:tcW w:w="1620" w:type="dxa"/>
                <w:tcBorders>
                  <w:top w:val="single" w:sz="4" w:space="0" w:color="auto"/>
                  <w:left w:val="nil"/>
                  <w:bottom w:val="nil"/>
                  <w:right w:val="nil"/>
                </w:tcBorders>
                <w:shd w:val="clear" w:color="000000" w:fill="FFFFFF"/>
                <w:noWrap/>
                <w:vAlign w:val="bottom"/>
                <w:hideMark/>
              </w:tcPr>
            </w:tcPrChange>
          </w:tcPr>
          <w:p w14:paraId="3BBFD908"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single" w:sz="4" w:space="0" w:color="auto"/>
              <w:left w:val="nil"/>
              <w:bottom w:val="nil"/>
              <w:right w:val="nil"/>
            </w:tcBorders>
            <w:shd w:val="clear" w:color="000000" w:fill="FFFFFF"/>
            <w:noWrap/>
            <w:vAlign w:val="bottom"/>
            <w:hideMark/>
            <w:tcPrChange w:id="38" w:author="Dick Shimp" w:date="2015-02-10T08:44:00Z">
              <w:tcPr>
                <w:tcW w:w="1840" w:type="dxa"/>
                <w:tcBorders>
                  <w:top w:val="single" w:sz="4" w:space="0" w:color="auto"/>
                  <w:left w:val="nil"/>
                  <w:bottom w:val="nil"/>
                  <w:right w:val="nil"/>
                </w:tcBorders>
                <w:shd w:val="clear" w:color="000000" w:fill="FFFFFF"/>
                <w:noWrap/>
                <w:vAlign w:val="bottom"/>
                <w:hideMark/>
              </w:tcPr>
            </w:tcPrChange>
          </w:tcPr>
          <w:p w14:paraId="49F5E172"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741" w:type="dxa"/>
            <w:tcBorders>
              <w:top w:val="single" w:sz="4" w:space="0" w:color="auto"/>
              <w:left w:val="nil"/>
              <w:bottom w:val="nil"/>
              <w:right w:val="nil"/>
            </w:tcBorders>
            <w:shd w:val="clear" w:color="000000" w:fill="FFFFFF"/>
            <w:noWrap/>
            <w:vAlign w:val="bottom"/>
            <w:hideMark/>
            <w:tcPrChange w:id="39" w:author="Dick Shimp" w:date="2015-02-10T08:44:00Z">
              <w:tcPr>
                <w:tcW w:w="1620" w:type="dxa"/>
                <w:tcBorders>
                  <w:top w:val="single" w:sz="4" w:space="0" w:color="auto"/>
                  <w:left w:val="nil"/>
                  <w:bottom w:val="nil"/>
                  <w:right w:val="nil"/>
                </w:tcBorders>
                <w:shd w:val="clear" w:color="000000" w:fill="FFFFFF"/>
                <w:noWrap/>
                <w:vAlign w:val="bottom"/>
                <w:hideMark/>
              </w:tcPr>
            </w:tcPrChange>
          </w:tcPr>
          <w:p w14:paraId="78D6AE93"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single" w:sz="4" w:space="0" w:color="auto"/>
              <w:left w:val="nil"/>
              <w:bottom w:val="nil"/>
              <w:right w:val="single" w:sz="4" w:space="0" w:color="auto"/>
            </w:tcBorders>
            <w:shd w:val="clear" w:color="000000" w:fill="FFFFFF"/>
            <w:noWrap/>
            <w:vAlign w:val="bottom"/>
            <w:hideMark/>
            <w:tcPrChange w:id="40" w:author="Dick Shimp" w:date="2015-02-10T08:44:00Z">
              <w:tcPr>
                <w:tcW w:w="960" w:type="dxa"/>
                <w:tcBorders>
                  <w:top w:val="single" w:sz="4" w:space="0" w:color="auto"/>
                  <w:left w:val="nil"/>
                  <w:bottom w:val="nil"/>
                  <w:right w:val="single" w:sz="4" w:space="0" w:color="auto"/>
                </w:tcBorders>
                <w:shd w:val="clear" w:color="000000" w:fill="FFFFFF"/>
                <w:noWrap/>
                <w:vAlign w:val="bottom"/>
                <w:hideMark/>
              </w:tcPr>
            </w:tcPrChange>
          </w:tcPr>
          <w:p w14:paraId="5EF42746"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6B809142" w14:textId="77777777" w:rsidTr="0029603A">
        <w:trPr>
          <w:trHeight w:val="360"/>
          <w:trPrChange w:id="41" w:author="Dick Shimp" w:date="2015-02-10T08:44:00Z">
            <w:trPr>
              <w:trHeight w:val="360"/>
            </w:trPr>
          </w:trPrChange>
        </w:trPr>
        <w:tc>
          <w:tcPr>
            <w:tcW w:w="460" w:type="dxa"/>
            <w:tcBorders>
              <w:top w:val="nil"/>
              <w:left w:val="single" w:sz="4" w:space="0" w:color="auto"/>
              <w:bottom w:val="nil"/>
              <w:right w:val="nil"/>
            </w:tcBorders>
            <w:shd w:val="clear" w:color="000000" w:fill="FFFFFF"/>
            <w:noWrap/>
            <w:vAlign w:val="bottom"/>
            <w:hideMark/>
            <w:tcPrChange w:id="42"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54C4F706"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7060" w:type="dxa"/>
            <w:gridSpan w:val="4"/>
            <w:tcBorders>
              <w:top w:val="nil"/>
              <w:left w:val="nil"/>
              <w:bottom w:val="nil"/>
              <w:right w:val="nil"/>
            </w:tcBorders>
            <w:shd w:val="clear" w:color="000000" w:fill="FFFFFF"/>
            <w:noWrap/>
            <w:vAlign w:val="bottom"/>
            <w:hideMark/>
            <w:tcPrChange w:id="43" w:author="Dick Shimp" w:date="2015-02-10T08:44:00Z">
              <w:tcPr>
                <w:tcW w:w="7060" w:type="dxa"/>
                <w:gridSpan w:val="4"/>
                <w:tcBorders>
                  <w:top w:val="nil"/>
                  <w:left w:val="nil"/>
                  <w:bottom w:val="nil"/>
                  <w:right w:val="nil"/>
                </w:tcBorders>
                <w:shd w:val="clear" w:color="000000" w:fill="FFFFFF"/>
                <w:noWrap/>
                <w:vAlign w:val="bottom"/>
                <w:hideMark/>
              </w:tcPr>
            </w:tcPrChange>
          </w:tcPr>
          <w:p w14:paraId="23459519" w14:textId="77777777" w:rsidR="009D3332" w:rsidRPr="009D3332" w:rsidRDefault="009D3332" w:rsidP="009D3332">
            <w:pPr>
              <w:spacing w:after="0" w:line="240" w:lineRule="auto"/>
              <w:rPr>
                <w:rFonts w:ascii="Arial" w:eastAsia="Times New Roman" w:hAnsi="Arial" w:cs="Arial"/>
                <w:b/>
                <w:bCs/>
                <w:color w:val="000000"/>
                <w:sz w:val="28"/>
                <w:szCs w:val="28"/>
              </w:rPr>
            </w:pPr>
            <w:r w:rsidRPr="009D3332">
              <w:rPr>
                <w:rFonts w:ascii="Arial" w:eastAsia="Times New Roman" w:hAnsi="Arial" w:cs="Arial"/>
                <w:b/>
                <w:bCs/>
                <w:color w:val="000000"/>
                <w:sz w:val="28"/>
                <w:szCs w:val="28"/>
              </w:rPr>
              <w:t>Accuracy Test Results for Unity Media / LGI</w:t>
            </w:r>
          </w:p>
        </w:tc>
        <w:tc>
          <w:tcPr>
            <w:tcW w:w="1741" w:type="dxa"/>
            <w:tcBorders>
              <w:top w:val="nil"/>
              <w:left w:val="nil"/>
              <w:bottom w:val="nil"/>
              <w:right w:val="nil"/>
            </w:tcBorders>
            <w:shd w:val="clear" w:color="000000" w:fill="FFFFFF"/>
            <w:noWrap/>
            <w:vAlign w:val="bottom"/>
            <w:hideMark/>
            <w:tcPrChange w:id="44" w:author="Dick Shimp" w:date="2015-02-10T08:44:00Z">
              <w:tcPr>
                <w:tcW w:w="1620" w:type="dxa"/>
                <w:tcBorders>
                  <w:top w:val="nil"/>
                  <w:left w:val="nil"/>
                  <w:bottom w:val="nil"/>
                  <w:right w:val="nil"/>
                </w:tcBorders>
                <w:shd w:val="clear" w:color="000000" w:fill="FFFFFF"/>
                <w:noWrap/>
                <w:vAlign w:val="bottom"/>
                <w:hideMark/>
              </w:tcPr>
            </w:tcPrChange>
          </w:tcPr>
          <w:p w14:paraId="3F75937C"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nil"/>
              <w:left w:val="nil"/>
              <w:bottom w:val="nil"/>
              <w:right w:val="single" w:sz="4" w:space="0" w:color="auto"/>
            </w:tcBorders>
            <w:shd w:val="clear" w:color="000000" w:fill="FFFFFF"/>
            <w:noWrap/>
            <w:vAlign w:val="bottom"/>
            <w:hideMark/>
            <w:tcPrChange w:id="45"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1CA7C6C1"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7813BFEE" w14:textId="77777777" w:rsidTr="0029603A">
        <w:trPr>
          <w:trHeight w:val="315"/>
          <w:trPrChange w:id="46"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47"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3E518531"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3600" w:type="dxa"/>
            <w:gridSpan w:val="2"/>
            <w:tcBorders>
              <w:top w:val="nil"/>
              <w:left w:val="nil"/>
              <w:bottom w:val="nil"/>
              <w:right w:val="nil"/>
            </w:tcBorders>
            <w:shd w:val="clear" w:color="000000" w:fill="FFFFFF"/>
            <w:noWrap/>
            <w:vAlign w:val="bottom"/>
            <w:hideMark/>
            <w:tcPrChange w:id="48" w:author="Dick Shimp" w:date="2015-02-10T08:44:00Z">
              <w:tcPr>
                <w:tcW w:w="3600" w:type="dxa"/>
                <w:gridSpan w:val="2"/>
                <w:tcBorders>
                  <w:top w:val="nil"/>
                  <w:left w:val="nil"/>
                  <w:bottom w:val="nil"/>
                  <w:right w:val="nil"/>
                </w:tcBorders>
                <w:shd w:val="clear" w:color="000000" w:fill="FFFFFF"/>
                <w:noWrap/>
                <w:vAlign w:val="bottom"/>
                <w:hideMark/>
              </w:tcPr>
            </w:tcPrChange>
          </w:tcPr>
          <w:p w14:paraId="586F7826"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Stuttgart, Germany</w:t>
            </w:r>
          </w:p>
        </w:tc>
        <w:tc>
          <w:tcPr>
            <w:tcW w:w="1620" w:type="dxa"/>
            <w:tcBorders>
              <w:top w:val="nil"/>
              <w:left w:val="nil"/>
              <w:bottom w:val="nil"/>
              <w:right w:val="nil"/>
            </w:tcBorders>
            <w:shd w:val="clear" w:color="000000" w:fill="FFFFFF"/>
            <w:noWrap/>
            <w:vAlign w:val="bottom"/>
            <w:hideMark/>
            <w:tcPrChange w:id="49" w:author="Dick Shimp" w:date="2015-02-10T08:44:00Z">
              <w:tcPr>
                <w:tcW w:w="1620" w:type="dxa"/>
                <w:tcBorders>
                  <w:top w:val="nil"/>
                  <w:left w:val="nil"/>
                  <w:bottom w:val="nil"/>
                  <w:right w:val="nil"/>
                </w:tcBorders>
                <w:shd w:val="clear" w:color="000000" w:fill="FFFFFF"/>
                <w:noWrap/>
                <w:vAlign w:val="bottom"/>
                <w:hideMark/>
              </w:tcPr>
            </w:tcPrChange>
          </w:tcPr>
          <w:p w14:paraId="4761315B"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50" w:author="Dick Shimp" w:date="2015-02-10T08:44:00Z">
              <w:tcPr>
                <w:tcW w:w="1840" w:type="dxa"/>
                <w:tcBorders>
                  <w:top w:val="nil"/>
                  <w:left w:val="nil"/>
                  <w:bottom w:val="nil"/>
                  <w:right w:val="nil"/>
                </w:tcBorders>
                <w:shd w:val="clear" w:color="000000" w:fill="FFFFFF"/>
                <w:noWrap/>
                <w:vAlign w:val="bottom"/>
                <w:hideMark/>
              </w:tcPr>
            </w:tcPrChange>
          </w:tcPr>
          <w:p w14:paraId="76AF4AF2"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741" w:type="dxa"/>
            <w:tcBorders>
              <w:top w:val="nil"/>
              <w:left w:val="nil"/>
              <w:bottom w:val="nil"/>
              <w:right w:val="nil"/>
            </w:tcBorders>
            <w:shd w:val="clear" w:color="000000" w:fill="FFFFFF"/>
            <w:noWrap/>
            <w:vAlign w:val="bottom"/>
            <w:hideMark/>
            <w:tcPrChange w:id="51" w:author="Dick Shimp" w:date="2015-02-10T08:44:00Z">
              <w:tcPr>
                <w:tcW w:w="1620" w:type="dxa"/>
                <w:tcBorders>
                  <w:top w:val="nil"/>
                  <w:left w:val="nil"/>
                  <w:bottom w:val="nil"/>
                  <w:right w:val="nil"/>
                </w:tcBorders>
                <w:shd w:val="clear" w:color="000000" w:fill="FFFFFF"/>
                <w:noWrap/>
                <w:vAlign w:val="bottom"/>
                <w:hideMark/>
              </w:tcPr>
            </w:tcPrChange>
          </w:tcPr>
          <w:p w14:paraId="3DDB0C6B"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nil"/>
              <w:left w:val="nil"/>
              <w:bottom w:val="nil"/>
              <w:right w:val="single" w:sz="4" w:space="0" w:color="auto"/>
            </w:tcBorders>
            <w:shd w:val="clear" w:color="000000" w:fill="FFFFFF"/>
            <w:noWrap/>
            <w:vAlign w:val="bottom"/>
            <w:hideMark/>
            <w:tcPrChange w:id="52"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17782AEF"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4BF4CD5C" w14:textId="77777777" w:rsidTr="0029603A">
        <w:trPr>
          <w:trHeight w:val="315"/>
          <w:trPrChange w:id="53"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54"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28B6F4A4"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55" w:author="Dick Shimp" w:date="2015-02-10T08:44:00Z">
              <w:tcPr>
                <w:tcW w:w="1360" w:type="dxa"/>
                <w:tcBorders>
                  <w:top w:val="nil"/>
                  <w:left w:val="nil"/>
                  <w:bottom w:val="nil"/>
                  <w:right w:val="nil"/>
                </w:tcBorders>
                <w:shd w:val="clear" w:color="000000" w:fill="FFFFFF"/>
                <w:noWrap/>
                <w:vAlign w:val="bottom"/>
                <w:hideMark/>
              </w:tcPr>
            </w:tcPrChange>
          </w:tcPr>
          <w:p w14:paraId="0DD3EFB4" w14:textId="77777777" w:rsidR="009D3332" w:rsidRPr="009D3332" w:rsidRDefault="009D3332" w:rsidP="009D3332">
            <w:pPr>
              <w:spacing w:after="0" w:line="240" w:lineRule="auto"/>
              <w:jc w:val="right"/>
              <w:rPr>
                <w:rFonts w:ascii="Arial" w:eastAsia="Times New Roman" w:hAnsi="Arial" w:cs="Arial"/>
                <w:color w:val="000000"/>
                <w:sz w:val="24"/>
                <w:szCs w:val="24"/>
              </w:rPr>
            </w:pPr>
            <w:r w:rsidRPr="009D3332">
              <w:rPr>
                <w:rFonts w:ascii="Arial" w:eastAsia="Times New Roman" w:hAnsi="Arial" w:cs="Arial"/>
                <w:color w:val="000000"/>
                <w:sz w:val="24"/>
                <w:szCs w:val="24"/>
              </w:rPr>
              <w:t>3-Feb-15</w:t>
            </w:r>
          </w:p>
        </w:tc>
        <w:tc>
          <w:tcPr>
            <w:tcW w:w="2240" w:type="dxa"/>
            <w:tcBorders>
              <w:top w:val="nil"/>
              <w:left w:val="nil"/>
              <w:bottom w:val="nil"/>
              <w:right w:val="nil"/>
            </w:tcBorders>
            <w:shd w:val="clear" w:color="000000" w:fill="FFFFFF"/>
            <w:noWrap/>
            <w:vAlign w:val="bottom"/>
            <w:hideMark/>
            <w:tcPrChange w:id="56" w:author="Dick Shimp" w:date="2015-02-10T08:44:00Z">
              <w:tcPr>
                <w:tcW w:w="2240" w:type="dxa"/>
                <w:tcBorders>
                  <w:top w:val="nil"/>
                  <w:left w:val="nil"/>
                  <w:bottom w:val="nil"/>
                  <w:right w:val="nil"/>
                </w:tcBorders>
                <w:shd w:val="clear" w:color="000000" w:fill="FFFFFF"/>
                <w:noWrap/>
                <w:vAlign w:val="bottom"/>
                <w:hideMark/>
              </w:tcPr>
            </w:tcPrChange>
          </w:tcPr>
          <w:p w14:paraId="169F81BE"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620" w:type="dxa"/>
            <w:tcBorders>
              <w:top w:val="nil"/>
              <w:left w:val="nil"/>
              <w:bottom w:val="nil"/>
              <w:right w:val="nil"/>
            </w:tcBorders>
            <w:shd w:val="clear" w:color="000000" w:fill="FFFFFF"/>
            <w:noWrap/>
            <w:vAlign w:val="bottom"/>
            <w:hideMark/>
            <w:tcPrChange w:id="57" w:author="Dick Shimp" w:date="2015-02-10T08:44:00Z">
              <w:tcPr>
                <w:tcW w:w="1620" w:type="dxa"/>
                <w:tcBorders>
                  <w:top w:val="nil"/>
                  <w:left w:val="nil"/>
                  <w:bottom w:val="nil"/>
                  <w:right w:val="nil"/>
                </w:tcBorders>
                <w:shd w:val="clear" w:color="000000" w:fill="FFFFFF"/>
                <w:noWrap/>
                <w:vAlign w:val="bottom"/>
                <w:hideMark/>
              </w:tcPr>
            </w:tcPrChange>
          </w:tcPr>
          <w:p w14:paraId="00411617"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58" w:author="Dick Shimp" w:date="2015-02-10T08:44:00Z">
              <w:tcPr>
                <w:tcW w:w="1840" w:type="dxa"/>
                <w:tcBorders>
                  <w:top w:val="nil"/>
                  <w:left w:val="nil"/>
                  <w:bottom w:val="nil"/>
                  <w:right w:val="nil"/>
                </w:tcBorders>
                <w:shd w:val="clear" w:color="000000" w:fill="FFFFFF"/>
                <w:noWrap/>
                <w:vAlign w:val="bottom"/>
                <w:hideMark/>
              </w:tcPr>
            </w:tcPrChange>
          </w:tcPr>
          <w:p w14:paraId="5BF92F72"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741" w:type="dxa"/>
            <w:tcBorders>
              <w:top w:val="nil"/>
              <w:left w:val="nil"/>
              <w:bottom w:val="nil"/>
              <w:right w:val="nil"/>
            </w:tcBorders>
            <w:shd w:val="clear" w:color="000000" w:fill="FFFFFF"/>
            <w:noWrap/>
            <w:vAlign w:val="bottom"/>
            <w:hideMark/>
            <w:tcPrChange w:id="59" w:author="Dick Shimp" w:date="2015-02-10T08:44:00Z">
              <w:tcPr>
                <w:tcW w:w="1620" w:type="dxa"/>
                <w:tcBorders>
                  <w:top w:val="nil"/>
                  <w:left w:val="nil"/>
                  <w:bottom w:val="nil"/>
                  <w:right w:val="nil"/>
                </w:tcBorders>
                <w:shd w:val="clear" w:color="000000" w:fill="FFFFFF"/>
                <w:noWrap/>
                <w:vAlign w:val="bottom"/>
                <w:hideMark/>
              </w:tcPr>
            </w:tcPrChange>
          </w:tcPr>
          <w:p w14:paraId="019E0003"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nil"/>
              <w:left w:val="nil"/>
              <w:bottom w:val="nil"/>
              <w:right w:val="single" w:sz="4" w:space="0" w:color="auto"/>
            </w:tcBorders>
            <w:shd w:val="clear" w:color="000000" w:fill="FFFFFF"/>
            <w:noWrap/>
            <w:vAlign w:val="bottom"/>
            <w:hideMark/>
            <w:tcPrChange w:id="60"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25731B8E"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215EA736" w14:textId="77777777" w:rsidTr="0029603A">
        <w:trPr>
          <w:trHeight w:val="315"/>
          <w:trPrChange w:id="61"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62"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09771F4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63" w:author="Dick Shimp" w:date="2015-02-10T08:44:00Z">
              <w:tcPr>
                <w:tcW w:w="1360" w:type="dxa"/>
                <w:tcBorders>
                  <w:top w:val="nil"/>
                  <w:left w:val="nil"/>
                  <w:bottom w:val="nil"/>
                  <w:right w:val="nil"/>
                </w:tcBorders>
                <w:shd w:val="clear" w:color="000000" w:fill="FFFFFF"/>
                <w:noWrap/>
                <w:vAlign w:val="bottom"/>
                <w:hideMark/>
              </w:tcPr>
            </w:tcPrChange>
          </w:tcPr>
          <w:p w14:paraId="39F872B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64" w:author="Dick Shimp" w:date="2015-02-10T08:44:00Z">
              <w:tcPr>
                <w:tcW w:w="2240" w:type="dxa"/>
                <w:tcBorders>
                  <w:top w:val="nil"/>
                  <w:left w:val="nil"/>
                  <w:bottom w:val="nil"/>
                  <w:right w:val="nil"/>
                </w:tcBorders>
                <w:shd w:val="clear" w:color="000000" w:fill="FFFFFF"/>
                <w:noWrap/>
                <w:vAlign w:val="bottom"/>
                <w:hideMark/>
              </w:tcPr>
            </w:tcPrChange>
          </w:tcPr>
          <w:p w14:paraId="0B56851F"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620" w:type="dxa"/>
            <w:tcBorders>
              <w:top w:val="nil"/>
              <w:left w:val="nil"/>
              <w:bottom w:val="nil"/>
              <w:right w:val="nil"/>
            </w:tcBorders>
            <w:shd w:val="clear" w:color="000000" w:fill="FFFFFF"/>
            <w:noWrap/>
            <w:vAlign w:val="bottom"/>
            <w:hideMark/>
            <w:tcPrChange w:id="65" w:author="Dick Shimp" w:date="2015-02-10T08:44:00Z">
              <w:tcPr>
                <w:tcW w:w="1620" w:type="dxa"/>
                <w:tcBorders>
                  <w:top w:val="nil"/>
                  <w:left w:val="nil"/>
                  <w:bottom w:val="nil"/>
                  <w:right w:val="nil"/>
                </w:tcBorders>
                <w:shd w:val="clear" w:color="000000" w:fill="FFFFFF"/>
                <w:noWrap/>
                <w:vAlign w:val="bottom"/>
                <w:hideMark/>
              </w:tcPr>
            </w:tcPrChange>
          </w:tcPr>
          <w:p w14:paraId="113D9C2E"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single" w:sz="4" w:space="0" w:color="auto"/>
              <w:right w:val="nil"/>
            </w:tcBorders>
            <w:shd w:val="clear" w:color="000000" w:fill="FFFFFF"/>
            <w:noWrap/>
            <w:vAlign w:val="bottom"/>
            <w:hideMark/>
            <w:tcPrChange w:id="66" w:author="Dick Shimp" w:date="2015-02-10T08:44:00Z">
              <w:tcPr>
                <w:tcW w:w="1840" w:type="dxa"/>
                <w:tcBorders>
                  <w:top w:val="nil"/>
                  <w:left w:val="nil"/>
                  <w:bottom w:val="single" w:sz="4" w:space="0" w:color="auto"/>
                  <w:right w:val="nil"/>
                </w:tcBorders>
                <w:shd w:val="clear" w:color="000000" w:fill="FFFFFF"/>
                <w:noWrap/>
                <w:vAlign w:val="bottom"/>
                <w:hideMark/>
              </w:tcPr>
            </w:tcPrChange>
          </w:tcPr>
          <w:p w14:paraId="039D40BE" w14:textId="77777777" w:rsidR="009D3332" w:rsidRPr="009D3332" w:rsidRDefault="009D3332" w:rsidP="009D3332">
            <w:pPr>
              <w:spacing w:after="0" w:line="240" w:lineRule="auto"/>
              <w:jc w:val="center"/>
              <w:rPr>
                <w:rFonts w:ascii="Arial" w:eastAsia="Times New Roman" w:hAnsi="Arial" w:cs="Arial"/>
                <w:b/>
                <w:bCs/>
                <w:color w:val="000000"/>
                <w:sz w:val="24"/>
                <w:szCs w:val="24"/>
              </w:rPr>
            </w:pPr>
            <w:del w:id="67" w:author="Dick Shimp" w:date="2015-02-10T08:41:00Z">
              <w:r w:rsidRPr="009D3332" w:rsidDel="00145AD1">
                <w:rPr>
                  <w:rFonts w:ascii="Arial" w:eastAsia="Times New Roman" w:hAnsi="Arial" w:cs="Arial"/>
                  <w:b/>
                  <w:bCs/>
                  <w:color w:val="000000"/>
                  <w:sz w:val="24"/>
                  <w:szCs w:val="24"/>
                </w:rPr>
                <w:delText>uV</w:delText>
              </w:r>
            </w:del>
            <w:ins w:id="68" w:author="Dick Shimp" w:date="2015-02-10T08:41:00Z">
              <w:r w:rsidR="00145AD1">
                <w:rPr>
                  <w:rFonts w:ascii="Arial" w:eastAsia="Times New Roman" w:hAnsi="Arial" w:cs="Arial"/>
                  <w:b/>
                  <w:bCs/>
                  <w:color w:val="000000"/>
                  <w:sz w:val="24"/>
                  <w:szCs w:val="24"/>
                </w:rPr>
                <w:t>µ</w:t>
              </w:r>
              <w:r w:rsidR="00145AD1" w:rsidRPr="009D3332">
                <w:rPr>
                  <w:rFonts w:ascii="Arial" w:eastAsia="Times New Roman" w:hAnsi="Arial" w:cs="Arial"/>
                  <w:b/>
                  <w:bCs/>
                  <w:color w:val="000000"/>
                  <w:sz w:val="24"/>
                  <w:szCs w:val="24"/>
                </w:rPr>
                <w:t>V</w:t>
              </w:r>
            </w:ins>
            <w:r w:rsidRPr="009D3332">
              <w:rPr>
                <w:rFonts w:ascii="Arial" w:eastAsia="Times New Roman" w:hAnsi="Arial" w:cs="Arial"/>
                <w:b/>
                <w:bCs/>
                <w:color w:val="000000"/>
                <w:sz w:val="24"/>
                <w:szCs w:val="24"/>
              </w:rPr>
              <w:t>/m</w:t>
            </w:r>
          </w:p>
        </w:tc>
        <w:tc>
          <w:tcPr>
            <w:tcW w:w="1741" w:type="dxa"/>
            <w:tcBorders>
              <w:top w:val="nil"/>
              <w:left w:val="nil"/>
              <w:bottom w:val="single" w:sz="4" w:space="0" w:color="auto"/>
              <w:right w:val="nil"/>
            </w:tcBorders>
            <w:shd w:val="clear" w:color="000000" w:fill="FFFFFF"/>
            <w:noWrap/>
            <w:vAlign w:val="bottom"/>
            <w:hideMark/>
            <w:tcPrChange w:id="69" w:author="Dick Shimp" w:date="2015-02-10T08:44:00Z">
              <w:tcPr>
                <w:tcW w:w="1620" w:type="dxa"/>
                <w:tcBorders>
                  <w:top w:val="nil"/>
                  <w:left w:val="nil"/>
                  <w:bottom w:val="single" w:sz="4" w:space="0" w:color="auto"/>
                  <w:right w:val="nil"/>
                </w:tcBorders>
                <w:shd w:val="clear" w:color="000000" w:fill="FFFFFF"/>
                <w:noWrap/>
                <w:vAlign w:val="bottom"/>
                <w:hideMark/>
              </w:tcPr>
            </w:tcPrChange>
          </w:tcPr>
          <w:p w14:paraId="42C97D0F" w14:textId="77777777" w:rsidR="009D3332" w:rsidRPr="009D3332" w:rsidRDefault="009D3332" w:rsidP="00145AD1">
            <w:pPr>
              <w:spacing w:after="0" w:line="240" w:lineRule="auto"/>
              <w:jc w:val="center"/>
              <w:rPr>
                <w:rFonts w:ascii="Arial" w:eastAsia="Times New Roman" w:hAnsi="Arial" w:cs="Arial"/>
                <w:b/>
                <w:bCs/>
                <w:color w:val="000000"/>
                <w:sz w:val="24"/>
                <w:szCs w:val="24"/>
              </w:rPr>
            </w:pPr>
            <w:del w:id="70" w:author="Dick Shimp" w:date="2015-02-10T08:42:00Z">
              <w:r w:rsidRPr="009D3332" w:rsidDel="00145AD1">
                <w:rPr>
                  <w:rFonts w:ascii="Arial" w:eastAsia="Times New Roman" w:hAnsi="Arial" w:cs="Arial"/>
                  <w:b/>
                  <w:bCs/>
                  <w:color w:val="000000"/>
                  <w:sz w:val="24"/>
                  <w:szCs w:val="24"/>
                </w:rPr>
                <w:delText>dBuV</w:delText>
              </w:r>
            </w:del>
            <w:proofErr w:type="spellStart"/>
            <w:proofErr w:type="gramStart"/>
            <w:ins w:id="71" w:author="Dick Shimp" w:date="2015-02-10T08:42:00Z">
              <w:r w:rsidR="00145AD1" w:rsidRPr="009D3332">
                <w:rPr>
                  <w:rFonts w:ascii="Arial" w:eastAsia="Times New Roman" w:hAnsi="Arial" w:cs="Arial"/>
                  <w:b/>
                  <w:bCs/>
                  <w:color w:val="000000"/>
                  <w:sz w:val="24"/>
                  <w:szCs w:val="24"/>
                </w:rPr>
                <w:t>dB</w:t>
              </w:r>
              <w:proofErr w:type="gramEnd"/>
              <w:r w:rsidR="00145AD1">
                <w:rPr>
                  <w:rFonts w:ascii="Arial" w:eastAsia="Times New Roman" w:hAnsi="Arial" w:cs="Arial"/>
                  <w:b/>
                  <w:bCs/>
                  <w:color w:val="000000"/>
                  <w:sz w:val="24"/>
                  <w:szCs w:val="24"/>
                </w:rPr>
                <w:t>µ</w:t>
              </w:r>
              <w:r w:rsidR="00145AD1" w:rsidRPr="009D3332">
                <w:rPr>
                  <w:rFonts w:ascii="Arial" w:eastAsia="Times New Roman" w:hAnsi="Arial" w:cs="Arial"/>
                  <w:b/>
                  <w:bCs/>
                  <w:color w:val="000000"/>
                  <w:sz w:val="24"/>
                  <w:szCs w:val="24"/>
                </w:rPr>
                <w:t>V</w:t>
              </w:r>
            </w:ins>
            <w:proofErr w:type="spellEnd"/>
            <w:r w:rsidRPr="009D3332">
              <w:rPr>
                <w:rFonts w:ascii="Arial" w:eastAsia="Times New Roman" w:hAnsi="Arial" w:cs="Arial"/>
                <w:b/>
                <w:bCs/>
                <w:color w:val="000000"/>
                <w:sz w:val="24"/>
                <w:szCs w:val="24"/>
              </w:rPr>
              <w:t>/m</w:t>
            </w:r>
          </w:p>
        </w:tc>
        <w:tc>
          <w:tcPr>
            <w:tcW w:w="960" w:type="dxa"/>
            <w:tcBorders>
              <w:top w:val="nil"/>
              <w:left w:val="nil"/>
              <w:bottom w:val="nil"/>
              <w:right w:val="single" w:sz="4" w:space="0" w:color="auto"/>
            </w:tcBorders>
            <w:shd w:val="clear" w:color="000000" w:fill="FFFFFF"/>
            <w:noWrap/>
            <w:vAlign w:val="bottom"/>
            <w:hideMark/>
            <w:tcPrChange w:id="72"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46CF7F97"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24D88B96" w14:textId="77777777" w:rsidTr="0029603A">
        <w:trPr>
          <w:trHeight w:val="360"/>
          <w:trPrChange w:id="73" w:author="Dick Shimp" w:date="2015-02-10T08:44:00Z">
            <w:trPr>
              <w:trHeight w:val="360"/>
            </w:trPr>
          </w:trPrChange>
        </w:trPr>
        <w:tc>
          <w:tcPr>
            <w:tcW w:w="460" w:type="dxa"/>
            <w:tcBorders>
              <w:top w:val="nil"/>
              <w:left w:val="single" w:sz="4" w:space="0" w:color="auto"/>
              <w:bottom w:val="nil"/>
              <w:right w:val="nil"/>
            </w:tcBorders>
            <w:shd w:val="clear" w:color="000000" w:fill="FFFFFF"/>
            <w:noWrap/>
            <w:vAlign w:val="bottom"/>
            <w:hideMark/>
            <w:tcPrChange w:id="74"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474196E9"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75" w:author="Dick Shimp" w:date="2015-02-10T08:44:00Z">
              <w:tcPr>
                <w:tcW w:w="1360" w:type="dxa"/>
                <w:tcBorders>
                  <w:top w:val="nil"/>
                  <w:left w:val="nil"/>
                  <w:bottom w:val="nil"/>
                  <w:right w:val="nil"/>
                </w:tcBorders>
                <w:shd w:val="clear" w:color="000000" w:fill="FFFFFF"/>
                <w:noWrap/>
                <w:vAlign w:val="bottom"/>
                <w:hideMark/>
              </w:tcPr>
            </w:tcPrChange>
          </w:tcPr>
          <w:p w14:paraId="3A474FBF" w14:textId="77777777" w:rsidR="009D3332" w:rsidRPr="009D3332" w:rsidRDefault="009D3332" w:rsidP="009D3332">
            <w:pPr>
              <w:spacing w:after="0" w:line="240" w:lineRule="auto"/>
              <w:rPr>
                <w:rFonts w:ascii="Arial" w:eastAsia="Times New Roman" w:hAnsi="Arial" w:cs="Arial"/>
                <w:b/>
                <w:bCs/>
                <w:color w:val="000000"/>
                <w:sz w:val="28"/>
                <w:szCs w:val="28"/>
              </w:rPr>
            </w:pPr>
            <w:r w:rsidRPr="009D3332">
              <w:rPr>
                <w:rFonts w:ascii="Arial" w:eastAsia="Times New Roman" w:hAnsi="Arial" w:cs="Arial"/>
                <w:b/>
                <w:bCs/>
                <w:color w:val="000000"/>
                <w:sz w:val="28"/>
                <w:szCs w:val="28"/>
              </w:rPr>
              <w:t>614 MHz</w:t>
            </w:r>
          </w:p>
        </w:tc>
        <w:tc>
          <w:tcPr>
            <w:tcW w:w="2240" w:type="dxa"/>
            <w:tcBorders>
              <w:top w:val="nil"/>
              <w:left w:val="nil"/>
              <w:bottom w:val="nil"/>
              <w:right w:val="nil"/>
            </w:tcBorders>
            <w:shd w:val="clear" w:color="000000" w:fill="FFFFFF"/>
            <w:noWrap/>
            <w:vAlign w:val="bottom"/>
            <w:hideMark/>
            <w:tcPrChange w:id="76" w:author="Dick Shimp" w:date="2015-02-10T08:44:00Z">
              <w:tcPr>
                <w:tcW w:w="2240" w:type="dxa"/>
                <w:tcBorders>
                  <w:top w:val="nil"/>
                  <w:left w:val="nil"/>
                  <w:bottom w:val="nil"/>
                  <w:right w:val="nil"/>
                </w:tcBorders>
                <w:shd w:val="clear" w:color="000000" w:fill="FFFFFF"/>
                <w:noWrap/>
                <w:vAlign w:val="bottom"/>
                <w:hideMark/>
              </w:tcPr>
            </w:tcPrChange>
          </w:tcPr>
          <w:p w14:paraId="5CCB29D4"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620" w:type="dxa"/>
            <w:tcBorders>
              <w:top w:val="nil"/>
              <w:left w:val="nil"/>
              <w:bottom w:val="nil"/>
              <w:right w:val="nil"/>
            </w:tcBorders>
            <w:shd w:val="clear" w:color="000000" w:fill="FFFFFF"/>
            <w:noWrap/>
            <w:vAlign w:val="bottom"/>
            <w:hideMark/>
            <w:tcPrChange w:id="77" w:author="Dick Shimp" w:date="2015-02-10T08:44:00Z">
              <w:tcPr>
                <w:tcW w:w="1620" w:type="dxa"/>
                <w:tcBorders>
                  <w:top w:val="nil"/>
                  <w:left w:val="nil"/>
                  <w:bottom w:val="nil"/>
                  <w:right w:val="nil"/>
                </w:tcBorders>
                <w:shd w:val="clear" w:color="000000" w:fill="FFFFFF"/>
                <w:noWrap/>
                <w:vAlign w:val="bottom"/>
                <w:hideMark/>
              </w:tcPr>
            </w:tcPrChange>
          </w:tcPr>
          <w:p w14:paraId="791082E1"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78" w:author="Dick Shimp" w:date="2015-02-10T08:44:00Z">
              <w:tcPr>
                <w:tcW w:w="1840" w:type="dxa"/>
                <w:tcBorders>
                  <w:top w:val="nil"/>
                  <w:left w:val="nil"/>
                  <w:bottom w:val="nil"/>
                  <w:right w:val="nil"/>
                </w:tcBorders>
                <w:shd w:val="clear" w:color="000000" w:fill="FFFFFF"/>
                <w:noWrap/>
                <w:vAlign w:val="bottom"/>
                <w:hideMark/>
              </w:tcPr>
            </w:tcPrChange>
          </w:tcPr>
          <w:p w14:paraId="0979DBEA" w14:textId="77777777" w:rsidR="009D3332" w:rsidRPr="009D3332" w:rsidRDefault="009D3332" w:rsidP="009D3332">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741" w:type="dxa"/>
            <w:tcBorders>
              <w:top w:val="nil"/>
              <w:left w:val="nil"/>
              <w:bottom w:val="nil"/>
              <w:right w:val="nil"/>
            </w:tcBorders>
            <w:shd w:val="clear" w:color="000000" w:fill="FFFFFF"/>
            <w:noWrap/>
            <w:vAlign w:val="bottom"/>
            <w:hideMark/>
            <w:tcPrChange w:id="79" w:author="Dick Shimp" w:date="2015-02-10T08:44:00Z">
              <w:tcPr>
                <w:tcW w:w="1620" w:type="dxa"/>
                <w:tcBorders>
                  <w:top w:val="nil"/>
                  <w:left w:val="nil"/>
                  <w:bottom w:val="nil"/>
                  <w:right w:val="nil"/>
                </w:tcBorders>
                <w:shd w:val="clear" w:color="000000" w:fill="FFFFFF"/>
                <w:noWrap/>
                <w:vAlign w:val="bottom"/>
                <w:hideMark/>
              </w:tcPr>
            </w:tcPrChange>
          </w:tcPr>
          <w:p w14:paraId="22F66252"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nil"/>
              <w:left w:val="nil"/>
              <w:bottom w:val="nil"/>
              <w:right w:val="single" w:sz="4" w:space="0" w:color="auto"/>
            </w:tcBorders>
            <w:shd w:val="clear" w:color="000000" w:fill="FFFFFF"/>
            <w:noWrap/>
            <w:vAlign w:val="bottom"/>
            <w:hideMark/>
            <w:tcPrChange w:id="80"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6126B41C"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0C4113EA" w14:textId="77777777" w:rsidTr="0029603A">
        <w:trPr>
          <w:trHeight w:val="315"/>
          <w:trPrChange w:id="81"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82"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226FC52C"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83" w:author="Dick Shimp" w:date="2015-02-10T08:44:00Z">
              <w:tcPr>
                <w:tcW w:w="1360" w:type="dxa"/>
                <w:tcBorders>
                  <w:top w:val="nil"/>
                  <w:left w:val="nil"/>
                  <w:bottom w:val="nil"/>
                  <w:right w:val="nil"/>
                </w:tcBorders>
                <w:shd w:val="clear" w:color="000000" w:fill="FFFFFF"/>
                <w:noWrap/>
                <w:vAlign w:val="bottom"/>
                <w:hideMark/>
              </w:tcPr>
            </w:tcPrChange>
          </w:tcPr>
          <w:p w14:paraId="34EBEDFF"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84" w:author="Dick Shimp" w:date="2015-02-10T08:44:00Z">
              <w:tcPr>
                <w:tcW w:w="2240" w:type="dxa"/>
                <w:tcBorders>
                  <w:top w:val="nil"/>
                  <w:left w:val="nil"/>
                  <w:bottom w:val="nil"/>
                  <w:right w:val="nil"/>
                </w:tcBorders>
                <w:shd w:val="clear" w:color="000000" w:fill="FFFFFF"/>
                <w:noWrap/>
                <w:vAlign w:val="bottom"/>
                <w:hideMark/>
              </w:tcPr>
            </w:tcPrChange>
          </w:tcPr>
          <w:p w14:paraId="5A160E47"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Rohde &amp; Schwarz</w:t>
            </w:r>
          </w:p>
        </w:tc>
        <w:tc>
          <w:tcPr>
            <w:tcW w:w="1620" w:type="dxa"/>
            <w:tcBorders>
              <w:top w:val="nil"/>
              <w:left w:val="nil"/>
              <w:bottom w:val="nil"/>
              <w:right w:val="nil"/>
            </w:tcBorders>
            <w:shd w:val="clear" w:color="000000" w:fill="FFFFFF"/>
            <w:noWrap/>
            <w:vAlign w:val="bottom"/>
            <w:hideMark/>
            <w:tcPrChange w:id="85" w:author="Dick Shimp" w:date="2015-02-10T08:44:00Z">
              <w:tcPr>
                <w:tcW w:w="1620" w:type="dxa"/>
                <w:tcBorders>
                  <w:top w:val="nil"/>
                  <w:left w:val="nil"/>
                  <w:bottom w:val="nil"/>
                  <w:right w:val="nil"/>
                </w:tcBorders>
                <w:shd w:val="clear" w:color="000000" w:fill="FFFFFF"/>
                <w:noWrap/>
                <w:vAlign w:val="bottom"/>
                <w:hideMark/>
              </w:tcPr>
            </w:tcPrChange>
          </w:tcPr>
          <w:p w14:paraId="1B2E8DF1" w14:textId="77777777" w:rsidR="009D3332" w:rsidRPr="009D3332" w:rsidRDefault="0029603A" w:rsidP="0029603A">
            <w:pPr>
              <w:spacing w:after="0" w:line="240" w:lineRule="auto"/>
              <w:rPr>
                <w:rFonts w:ascii="Arial" w:eastAsia="Times New Roman" w:hAnsi="Arial" w:cs="Arial"/>
                <w:color w:val="000000"/>
                <w:sz w:val="24"/>
                <w:szCs w:val="24"/>
              </w:rPr>
            </w:pPr>
            <w:ins w:id="86" w:author="Dick Shimp" w:date="2015-02-10T08:48:00Z">
              <w:r>
                <w:rPr>
                  <w:rFonts w:ascii="Arial" w:eastAsia="Times New Roman" w:hAnsi="Arial" w:cs="Arial"/>
                  <w:color w:val="000000"/>
                  <w:sz w:val="24"/>
                  <w:szCs w:val="24"/>
                </w:rPr>
                <w:t xml:space="preserve">  </w:t>
              </w:r>
            </w:ins>
            <w:r w:rsidR="009D3332" w:rsidRPr="009D3332">
              <w:rPr>
                <w:rFonts w:ascii="Arial" w:eastAsia="Times New Roman" w:hAnsi="Arial" w:cs="Arial"/>
                <w:color w:val="000000"/>
                <w:sz w:val="24"/>
                <w:szCs w:val="24"/>
              </w:rPr>
              <w:t>-1</w:t>
            </w:r>
            <w:r>
              <w:rPr>
                <w:rFonts w:ascii="Arial" w:eastAsia="Times New Roman" w:hAnsi="Arial" w:cs="Arial"/>
                <w:color w:val="000000"/>
                <w:sz w:val="24"/>
                <w:szCs w:val="24"/>
              </w:rPr>
              <w:t>1</w:t>
            </w:r>
            <w:del w:id="87" w:author="Dick Shimp" w:date="2015-02-10T08:48:00Z">
              <w:r w:rsidR="009D3332" w:rsidRPr="009D3332" w:rsidDel="0029603A">
                <w:rPr>
                  <w:rFonts w:ascii="Arial" w:eastAsia="Times New Roman" w:hAnsi="Arial" w:cs="Arial"/>
                  <w:color w:val="000000"/>
                  <w:sz w:val="24"/>
                  <w:szCs w:val="24"/>
                </w:rPr>
                <w:delText>1</w:delText>
              </w:r>
            </w:del>
            <w:r w:rsidR="009D3332" w:rsidRPr="009D3332">
              <w:rPr>
                <w:rFonts w:ascii="Arial" w:eastAsia="Times New Roman" w:hAnsi="Arial" w:cs="Arial"/>
                <w:color w:val="000000"/>
                <w:sz w:val="24"/>
                <w:szCs w:val="24"/>
              </w:rPr>
              <w:t>5 dBm</w:t>
            </w:r>
          </w:p>
        </w:tc>
        <w:tc>
          <w:tcPr>
            <w:tcW w:w="1840" w:type="dxa"/>
            <w:tcBorders>
              <w:top w:val="nil"/>
              <w:left w:val="nil"/>
              <w:bottom w:val="nil"/>
              <w:right w:val="nil"/>
            </w:tcBorders>
            <w:shd w:val="clear" w:color="000000" w:fill="FFFFFF"/>
            <w:noWrap/>
            <w:vAlign w:val="bottom"/>
            <w:hideMark/>
            <w:tcPrChange w:id="88" w:author="Dick Shimp" w:date="2015-02-10T08:44:00Z">
              <w:tcPr>
                <w:tcW w:w="1840" w:type="dxa"/>
                <w:tcBorders>
                  <w:top w:val="nil"/>
                  <w:left w:val="nil"/>
                  <w:bottom w:val="nil"/>
                  <w:right w:val="nil"/>
                </w:tcBorders>
                <w:shd w:val="clear" w:color="000000" w:fill="FFFFFF"/>
                <w:noWrap/>
                <w:vAlign w:val="bottom"/>
                <w:hideMark/>
              </w:tcPr>
            </w:tcPrChange>
          </w:tcPr>
          <w:p w14:paraId="6408095A" w14:textId="77777777" w:rsidR="009D3332" w:rsidRPr="009D3332" w:rsidRDefault="00BC7FE5" w:rsidP="00145AD1">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295</w:t>
            </w:r>
            <w:r w:rsidR="009D3332" w:rsidRPr="009D3332">
              <w:rPr>
                <w:rFonts w:ascii="Arial" w:eastAsia="Times New Roman" w:hAnsi="Arial" w:cs="Arial"/>
                <w:color w:val="000000"/>
                <w:sz w:val="24"/>
                <w:szCs w:val="24"/>
              </w:rPr>
              <w:t xml:space="preserve"> </w:t>
            </w:r>
            <w:del w:id="89" w:author="Dick Shimp" w:date="2015-02-10T08:42:00Z">
              <w:r w:rsidR="009D3332" w:rsidRPr="009D3332" w:rsidDel="00145AD1">
                <w:rPr>
                  <w:rFonts w:ascii="Arial" w:eastAsia="Times New Roman" w:hAnsi="Arial" w:cs="Arial"/>
                  <w:color w:val="000000"/>
                  <w:sz w:val="24"/>
                  <w:szCs w:val="24"/>
                </w:rPr>
                <w:delText>uV</w:delText>
              </w:r>
            </w:del>
            <w:ins w:id="90" w:author="Dick Shimp" w:date="2015-02-10T08:42:00Z">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r w:rsidR="009D3332" w:rsidRPr="009D3332">
              <w:rPr>
                <w:rFonts w:ascii="Arial" w:eastAsia="Times New Roman" w:hAnsi="Arial" w:cs="Arial"/>
                <w:color w:val="000000"/>
                <w:sz w:val="24"/>
                <w:szCs w:val="24"/>
              </w:rPr>
              <w:t>/m</w:t>
            </w:r>
          </w:p>
        </w:tc>
        <w:tc>
          <w:tcPr>
            <w:tcW w:w="1741" w:type="dxa"/>
            <w:tcBorders>
              <w:top w:val="nil"/>
              <w:left w:val="nil"/>
              <w:bottom w:val="nil"/>
              <w:right w:val="nil"/>
            </w:tcBorders>
            <w:shd w:val="clear" w:color="000000" w:fill="FFFFFF"/>
            <w:noWrap/>
            <w:vAlign w:val="bottom"/>
            <w:hideMark/>
            <w:tcPrChange w:id="91" w:author="Dick Shimp" w:date="2015-02-10T08:44:00Z">
              <w:tcPr>
                <w:tcW w:w="1620" w:type="dxa"/>
                <w:tcBorders>
                  <w:top w:val="nil"/>
                  <w:left w:val="nil"/>
                  <w:bottom w:val="nil"/>
                  <w:right w:val="nil"/>
                </w:tcBorders>
                <w:shd w:val="clear" w:color="000000" w:fill="FFFFFF"/>
                <w:noWrap/>
                <w:vAlign w:val="bottom"/>
                <w:hideMark/>
              </w:tcPr>
            </w:tcPrChange>
          </w:tcPr>
          <w:p w14:paraId="235BA161" w14:textId="77777777" w:rsidR="009D3332" w:rsidRPr="009D3332" w:rsidRDefault="00BC7FE5" w:rsidP="00145AD1">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49.4</w:t>
            </w:r>
            <w:r w:rsidR="009D3332" w:rsidRPr="009D3332">
              <w:rPr>
                <w:rFonts w:ascii="Arial" w:eastAsia="Times New Roman" w:hAnsi="Arial" w:cs="Arial"/>
                <w:color w:val="000000"/>
                <w:sz w:val="24"/>
                <w:szCs w:val="24"/>
              </w:rPr>
              <w:t xml:space="preserve"> </w:t>
            </w:r>
            <w:del w:id="92" w:author="Dick Shimp" w:date="2015-02-10T08:42:00Z">
              <w:r w:rsidR="009D3332" w:rsidRPr="009D3332" w:rsidDel="00145AD1">
                <w:rPr>
                  <w:rFonts w:ascii="Arial" w:eastAsia="Times New Roman" w:hAnsi="Arial" w:cs="Arial"/>
                  <w:color w:val="000000"/>
                  <w:sz w:val="24"/>
                  <w:szCs w:val="24"/>
                </w:rPr>
                <w:delText>dBuV</w:delText>
              </w:r>
            </w:del>
            <w:proofErr w:type="spellStart"/>
            <w:ins w:id="93" w:author="Dick Shimp" w:date="2015-02-10T08:42:00Z">
              <w:r w:rsidR="00145AD1" w:rsidRPr="009D3332">
                <w:rPr>
                  <w:rFonts w:ascii="Arial" w:eastAsia="Times New Roman" w:hAnsi="Arial" w:cs="Arial"/>
                  <w:color w:val="000000"/>
                  <w:sz w:val="24"/>
                  <w:szCs w:val="24"/>
                </w:rPr>
                <w:t>dB</w:t>
              </w:r>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proofErr w:type="spellEnd"/>
            <w:r w:rsidR="009D3332" w:rsidRPr="009D3332">
              <w:rPr>
                <w:rFonts w:ascii="Arial" w:eastAsia="Times New Roman" w:hAnsi="Arial" w:cs="Arial"/>
                <w:color w:val="000000"/>
                <w:sz w:val="24"/>
                <w:szCs w:val="24"/>
              </w:rPr>
              <w:t>/m</w:t>
            </w:r>
          </w:p>
        </w:tc>
        <w:tc>
          <w:tcPr>
            <w:tcW w:w="960" w:type="dxa"/>
            <w:tcBorders>
              <w:top w:val="nil"/>
              <w:left w:val="nil"/>
              <w:bottom w:val="nil"/>
              <w:right w:val="single" w:sz="4" w:space="0" w:color="auto"/>
            </w:tcBorders>
            <w:shd w:val="clear" w:color="000000" w:fill="FFFFFF"/>
            <w:noWrap/>
            <w:vAlign w:val="bottom"/>
            <w:hideMark/>
            <w:tcPrChange w:id="94"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0D4ADE5B"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0F228FB7" w14:textId="77777777" w:rsidTr="0029603A">
        <w:trPr>
          <w:trHeight w:val="315"/>
          <w:trPrChange w:id="95"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96"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37A5BD18"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97" w:author="Dick Shimp" w:date="2015-02-10T08:44:00Z">
              <w:tcPr>
                <w:tcW w:w="1360" w:type="dxa"/>
                <w:tcBorders>
                  <w:top w:val="nil"/>
                  <w:left w:val="nil"/>
                  <w:bottom w:val="nil"/>
                  <w:right w:val="nil"/>
                </w:tcBorders>
                <w:shd w:val="clear" w:color="000000" w:fill="FFFFFF"/>
                <w:noWrap/>
                <w:vAlign w:val="bottom"/>
                <w:hideMark/>
              </w:tcPr>
            </w:tcPrChange>
          </w:tcPr>
          <w:p w14:paraId="6C540753"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98" w:author="Dick Shimp" w:date="2015-02-10T08:44:00Z">
              <w:tcPr>
                <w:tcW w:w="2240" w:type="dxa"/>
                <w:tcBorders>
                  <w:top w:val="nil"/>
                  <w:left w:val="nil"/>
                  <w:bottom w:val="nil"/>
                  <w:right w:val="nil"/>
                </w:tcBorders>
                <w:shd w:val="clear" w:color="000000" w:fill="FFFFFF"/>
                <w:noWrap/>
                <w:vAlign w:val="bottom"/>
                <w:hideMark/>
              </w:tcPr>
            </w:tcPrChange>
          </w:tcPr>
          <w:p w14:paraId="6EA9F189"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QAM Sniffer</w:t>
            </w:r>
          </w:p>
        </w:tc>
        <w:tc>
          <w:tcPr>
            <w:tcW w:w="1620" w:type="dxa"/>
            <w:tcBorders>
              <w:top w:val="nil"/>
              <w:left w:val="nil"/>
              <w:bottom w:val="nil"/>
              <w:right w:val="nil"/>
            </w:tcBorders>
            <w:shd w:val="clear" w:color="000000" w:fill="FFFFFF"/>
            <w:noWrap/>
            <w:vAlign w:val="bottom"/>
            <w:hideMark/>
            <w:tcPrChange w:id="99" w:author="Dick Shimp" w:date="2015-02-10T08:44:00Z">
              <w:tcPr>
                <w:tcW w:w="1620" w:type="dxa"/>
                <w:tcBorders>
                  <w:top w:val="nil"/>
                  <w:left w:val="nil"/>
                  <w:bottom w:val="nil"/>
                  <w:right w:val="nil"/>
                </w:tcBorders>
                <w:shd w:val="clear" w:color="000000" w:fill="FFFFFF"/>
                <w:noWrap/>
                <w:vAlign w:val="bottom"/>
                <w:hideMark/>
              </w:tcPr>
            </w:tcPrChange>
          </w:tcPr>
          <w:p w14:paraId="08A414A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100" w:author="Dick Shimp" w:date="2015-02-10T08:44:00Z">
              <w:tcPr>
                <w:tcW w:w="1840" w:type="dxa"/>
                <w:tcBorders>
                  <w:top w:val="nil"/>
                  <w:left w:val="nil"/>
                  <w:bottom w:val="nil"/>
                  <w:right w:val="nil"/>
                </w:tcBorders>
                <w:shd w:val="clear" w:color="000000" w:fill="FFFFFF"/>
                <w:noWrap/>
                <w:vAlign w:val="bottom"/>
                <w:hideMark/>
              </w:tcPr>
            </w:tcPrChange>
          </w:tcPr>
          <w:p w14:paraId="19B9E6B9"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350 </w:t>
            </w:r>
            <w:del w:id="101" w:author="Dick Shimp" w:date="2015-02-10T08:42:00Z">
              <w:r w:rsidRPr="009D3332" w:rsidDel="00145AD1">
                <w:rPr>
                  <w:rFonts w:ascii="Arial" w:eastAsia="Times New Roman" w:hAnsi="Arial" w:cs="Arial"/>
                  <w:color w:val="000000"/>
                  <w:sz w:val="24"/>
                  <w:szCs w:val="24"/>
                </w:rPr>
                <w:delText>uV</w:delText>
              </w:r>
            </w:del>
            <w:ins w:id="102" w:author="Dick Shimp" w:date="2015-02-10T08:42:00Z">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r w:rsidRPr="009D3332">
              <w:rPr>
                <w:rFonts w:ascii="Arial" w:eastAsia="Times New Roman" w:hAnsi="Arial" w:cs="Arial"/>
                <w:color w:val="000000"/>
                <w:sz w:val="24"/>
                <w:szCs w:val="24"/>
              </w:rPr>
              <w:t>/m</w:t>
            </w:r>
          </w:p>
        </w:tc>
        <w:tc>
          <w:tcPr>
            <w:tcW w:w="1741" w:type="dxa"/>
            <w:tcBorders>
              <w:top w:val="nil"/>
              <w:left w:val="nil"/>
              <w:bottom w:val="nil"/>
              <w:right w:val="nil"/>
            </w:tcBorders>
            <w:shd w:val="clear" w:color="000000" w:fill="FFFFFF"/>
            <w:noWrap/>
            <w:vAlign w:val="bottom"/>
            <w:hideMark/>
            <w:tcPrChange w:id="103" w:author="Dick Shimp" w:date="2015-02-10T08:44:00Z">
              <w:tcPr>
                <w:tcW w:w="1620" w:type="dxa"/>
                <w:tcBorders>
                  <w:top w:val="nil"/>
                  <w:left w:val="nil"/>
                  <w:bottom w:val="nil"/>
                  <w:right w:val="nil"/>
                </w:tcBorders>
                <w:shd w:val="clear" w:color="000000" w:fill="FFFFFF"/>
                <w:noWrap/>
                <w:vAlign w:val="bottom"/>
                <w:hideMark/>
              </w:tcPr>
            </w:tcPrChange>
          </w:tcPr>
          <w:p w14:paraId="0BD511B0"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50.9 </w:t>
            </w:r>
            <w:del w:id="104" w:author="Dick Shimp" w:date="2015-02-10T08:42:00Z">
              <w:r w:rsidRPr="009D3332" w:rsidDel="00145AD1">
                <w:rPr>
                  <w:rFonts w:ascii="Arial" w:eastAsia="Times New Roman" w:hAnsi="Arial" w:cs="Arial"/>
                  <w:color w:val="000000"/>
                  <w:sz w:val="24"/>
                  <w:szCs w:val="24"/>
                </w:rPr>
                <w:delText>dBuV</w:delText>
              </w:r>
            </w:del>
            <w:proofErr w:type="spellStart"/>
            <w:ins w:id="105" w:author="Dick Shimp" w:date="2015-02-10T08:42:00Z">
              <w:r w:rsidR="00145AD1" w:rsidRPr="009D3332">
                <w:rPr>
                  <w:rFonts w:ascii="Arial" w:eastAsia="Times New Roman" w:hAnsi="Arial" w:cs="Arial"/>
                  <w:color w:val="000000"/>
                  <w:sz w:val="24"/>
                  <w:szCs w:val="24"/>
                </w:rPr>
                <w:t>dB</w:t>
              </w:r>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proofErr w:type="spellEnd"/>
            <w:r w:rsidRPr="009D3332">
              <w:rPr>
                <w:rFonts w:ascii="Arial" w:eastAsia="Times New Roman" w:hAnsi="Arial" w:cs="Arial"/>
                <w:color w:val="000000"/>
                <w:sz w:val="24"/>
                <w:szCs w:val="24"/>
              </w:rPr>
              <w:t>/m</w:t>
            </w:r>
          </w:p>
        </w:tc>
        <w:tc>
          <w:tcPr>
            <w:tcW w:w="960" w:type="dxa"/>
            <w:tcBorders>
              <w:top w:val="nil"/>
              <w:left w:val="nil"/>
              <w:bottom w:val="nil"/>
              <w:right w:val="single" w:sz="4" w:space="0" w:color="auto"/>
            </w:tcBorders>
            <w:shd w:val="clear" w:color="000000" w:fill="FFFFFF"/>
            <w:noWrap/>
            <w:vAlign w:val="bottom"/>
            <w:hideMark/>
            <w:tcPrChange w:id="106"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0814558C"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48F5049E" w14:textId="77777777" w:rsidTr="0029603A">
        <w:trPr>
          <w:trHeight w:val="315"/>
          <w:trPrChange w:id="107"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108"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3BF00745"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109" w:author="Dick Shimp" w:date="2015-02-10T08:44:00Z">
              <w:tcPr>
                <w:tcW w:w="1360" w:type="dxa"/>
                <w:tcBorders>
                  <w:top w:val="nil"/>
                  <w:left w:val="nil"/>
                  <w:bottom w:val="nil"/>
                  <w:right w:val="nil"/>
                </w:tcBorders>
                <w:shd w:val="clear" w:color="000000" w:fill="FFFFFF"/>
                <w:noWrap/>
                <w:vAlign w:val="bottom"/>
                <w:hideMark/>
              </w:tcPr>
            </w:tcPrChange>
          </w:tcPr>
          <w:p w14:paraId="0253A6DB"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110" w:author="Dick Shimp" w:date="2015-02-10T08:44:00Z">
              <w:tcPr>
                <w:tcW w:w="2240" w:type="dxa"/>
                <w:tcBorders>
                  <w:top w:val="nil"/>
                  <w:left w:val="nil"/>
                  <w:bottom w:val="nil"/>
                  <w:right w:val="nil"/>
                </w:tcBorders>
                <w:shd w:val="clear" w:color="000000" w:fill="FFFFFF"/>
                <w:noWrap/>
                <w:vAlign w:val="bottom"/>
                <w:hideMark/>
              </w:tcPr>
            </w:tcPrChange>
          </w:tcPr>
          <w:p w14:paraId="5E34C94B"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QAM Shadow #1</w:t>
            </w:r>
          </w:p>
        </w:tc>
        <w:tc>
          <w:tcPr>
            <w:tcW w:w="1620" w:type="dxa"/>
            <w:tcBorders>
              <w:top w:val="nil"/>
              <w:left w:val="nil"/>
              <w:bottom w:val="nil"/>
              <w:right w:val="nil"/>
            </w:tcBorders>
            <w:shd w:val="clear" w:color="000000" w:fill="FFFFFF"/>
            <w:noWrap/>
            <w:vAlign w:val="bottom"/>
            <w:hideMark/>
            <w:tcPrChange w:id="111" w:author="Dick Shimp" w:date="2015-02-10T08:44:00Z">
              <w:tcPr>
                <w:tcW w:w="1620" w:type="dxa"/>
                <w:tcBorders>
                  <w:top w:val="nil"/>
                  <w:left w:val="nil"/>
                  <w:bottom w:val="nil"/>
                  <w:right w:val="nil"/>
                </w:tcBorders>
                <w:shd w:val="clear" w:color="000000" w:fill="FFFFFF"/>
                <w:noWrap/>
                <w:vAlign w:val="bottom"/>
                <w:hideMark/>
              </w:tcPr>
            </w:tcPrChange>
          </w:tcPr>
          <w:p w14:paraId="2A1B22C2"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112" w:author="Dick Shimp" w:date="2015-02-10T08:44:00Z">
              <w:tcPr>
                <w:tcW w:w="1840" w:type="dxa"/>
                <w:tcBorders>
                  <w:top w:val="nil"/>
                  <w:left w:val="nil"/>
                  <w:bottom w:val="nil"/>
                  <w:right w:val="nil"/>
                </w:tcBorders>
                <w:shd w:val="clear" w:color="000000" w:fill="FFFFFF"/>
                <w:noWrap/>
                <w:vAlign w:val="bottom"/>
                <w:hideMark/>
              </w:tcPr>
            </w:tcPrChange>
          </w:tcPr>
          <w:p w14:paraId="6E113528"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325 </w:t>
            </w:r>
            <w:del w:id="113" w:author="Dick Shimp" w:date="2015-02-10T08:42:00Z">
              <w:r w:rsidRPr="009D3332" w:rsidDel="00145AD1">
                <w:rPr>
                  <w:rFonts w:ascii="Arial" w:eastAsia="Times New Roman" w:hAnsi="Arial" w:cs="Arial"/>
                  <w:color w:val="000000"/>
                  <w:sz w:val="24"/>
                  <w:szCs w:val="24"/>
                </w:rPr>
                <w:delText>uV</w:delText>
              </w:r>
            </w:del>
            <w:ins w:id="114" w:author="Dick Shimp" w:date="2015-02-10T08:42:00Z">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r w:rsidRPr="009D3332">
              <w:rPr>
                <w:rFonts w:ascii="Arial" w:eastAsia="Times New Roman" w:hAnsi="Arial" w:cs="Arial"/>
                <w:color w:val="000000"/>
                <w:sz w:val="24"/>
                <w:szCs w:val="24"/>
              </w:rPr>
              <w:t>/m</w:t>
            </w:r>
          </w:p>
        </w:tc>
        <w:tc>
          <w:tcPr>
            <w:tcW w:w="1741" w:type="dxa"/>
            <w:tcBorders>
              <w:top w:val="nil"/>
              <w:left w:val="nil"/>
              <w:bottom w:val="nil"/>
              <w:right w:val="nil"/>
            </w:tcBorders>
            <w:shd w:val="clear" w:color="000000" w:fill="FFFFFF"/>
            <w:noWrap/>
            <w:vAlign w:val="bottom"/>
            <w:hideMark/>
            <w:tcPrChange w:id="115" w:author="Dick Shimp" w:date="2015-02-10T08:44:00Z">
              <w:tcPr>
                <w:tcW w:w="1620" w:type="dxa"/>
                <w:tcBorders>
                  <w:top w:val="nil"/>
                  <w:left w:val="nil"/>
                  <w:bottom w:val="nil"/>
                  <w:right w:val="nil"/>
                </w:tcBorders>
                <w:shd w:val="clear" w:color="000000" w:fill="FFFFFF"/>
                <w:noWrap/>
                <w:vAlign w:val="bottom"/>
                <w:hideMark/>
              </w:tcPr>
            </w:tcPrChange>
          </w:tcPr>
          <w:p w14:paraId="253120B7"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50.2 </w:t>
            </w:r>
            <w:del w:id="116" w:author="Dick Shimp" w:date="2015-02-10T08:42:00Z">
              <w:r w:rsidRPr="009D3332" w:rsidDel="00145AD1">
                <w:rPr>
                  <w:rFonts w:ascii="Arial" w:eastAsia="Times New Roman" w:hAnsi="Arial" w:cs="Arial"/>
                  <w:color w:val="000000"/>
                  <w:sz w:val="24"/>
                  <w:szCs w:val="24"/>
                </w:rPr>
                <w:delText>dBuV</w:delText>
              </w:r>
            </w:del>
            <w:proofErr w:type="spellStart"/>
            <w:ins w:id="117" w:author="Dick Shimp" w:date="2015-02-10T08:42:00Z">
              <w:r w:rsidR="00145AD1" w:rsidRPr="009D3332">
                <w:rPr>
                  <w:rFonts w:ascii="Arial" w:eastAsia="Times New Roman" w:hAnsi="Arial" w:cs="Arial"/>
                  <w:color w:val="000000"/>
                  <w:sz w:val="24"/>
                  <w:szCs w:val="24"/>
                </w:rPr>
                <w:t>dB</w:t>
              </w:r>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proofErr w:type="spellEnd"/>
            <w:r w:rsidRPr="009D3332">
              <w:rPr>
                <w:rFonts w:ascii="Arial" w:eastAsia="Times New Roman" w:hAnsi="Arial" w:cs="Arial"/>
                <w:color w:val="000000"/>
                <w:sz w:val="24"/>
                <w:szCs w:val="24"/>
              </w:rPr>
              <w:t>/m</w:t>
            </w:r>
          </w:p>
        </w:tc>
        <w:tc>
          <w:tcPr>
            <w:tcW w:w="960" w:type="dxa"/>
            <w:tcBorders>
              <w:top w:val="nil"/>
              <w:left w:val="nil"/>
              <w:bottom w:val="nil"/>
              <w:right w:val="single" w:sz="4" w:space="0" w:color="auto"/>
            </w:tcBorders>
            <w:shd w:val="clear" w:color="000000" w:fill="FFFFFF"/>
            <w:noWrap/>
            <w:vAlign w:val="bottom"/>
            <w:hideMark/>
            <w:tcPrChange w:id="118"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68C0D695"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5D734EFC" w14:textId="77777777" w:rsidTr="0029603A">
        <w:trPr>
          <w:trHeight w:val="315"/>
          <w:trPrChange w:id="119"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120"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7ABF1037"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121" w:author="Dick Shimp" w:date="2015-02-10T08:44:00Z">
              <w:tcPr>
                <w:tcW w:w="1360" w:type="dxa"/>
                <w:tcBorders>
                  <w:top w:val="nil"/>
                  <w:left w:val="nil"/>
                  <w:bottom w:val="nil"/>
                  <w:right w:val="nil"/>
                </w:tcBorders>
                <w:shd w:val="clear" w:color="000000" w:fill="FFFFFF"/>
                <w:noWrap/>
                <w:vAlign w:val="bottom"/>
                <w:hideMark/>
              </w:tcPr>
            </w:tcPrChange>
          </w:tcPr>
          <w:p w14:paraId="0EDE00A0"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122" w:author="Dick Shimp" w:date="2015-02-10T08:44:00Z">
              <w:tcPr>
                <w:tcW w:w="2240" w:type="dxa"/>
                <w:tcBorders>
                  <w:top w:val="nil"/>
                  <w:left w:val="nil"/>
                  <w:bottom w:val="nil"/>
                  <w:right w:val="nil"/>
                </w:tcBorders>
                <w:shd w:val="clear" w:color="000000" w:fill="FFFFFF"/>
                <w:noWrap/>
                <w:vAlign w:val="bottom"/>
                <w:hideMark/>
              </w:tcPr>
            </w:tcPrChange>
          </w:tcPr>
          <w:p w14:paraId="75CAAA4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QAM Shadow #2</w:t>
            </w:r>
          </w:p>
        </w:tc>
        <w:tc>
          <w:tcPr>
            <w:tcW w:w="1620" w:type="dxa"/>
            <w:tcBorders>
              <w:top w:val="nil"/>
              <w:left w:val="nil"/>
              <w:bottom w:val="nil"/>
              <w:right w:val="nil"/>
            </w:tcBorders>
            <w:shd w:val="clear" w:color="000000" w:fill="FFFFFF"/>
            <w:noWrap/>
            <w:vAlign w:val="bottom"/>
            <w:hideMark/>
            <w:tcPrChange w:id="123" w:author="Dick Shimp" w:date="2015-02-10T08:44:00Z">
              <w:tcPr>
                <w:tcW w:w="1620" w:type="dxa"/>
                <w:tcBorders>
                  <w:top w:val="nil"/>
                  <w:left w:val="nil"/>
                  <w:bottom w:val="nil"/>
                  <w:right w:val="nil"/>
                </w:tcBorders>
                <w:shd w:val="clear" w:color="000000" w:fill="FFFFFF"/>
                <w:noWrap/>
                <w:vAlign w:val="bottom"/>
                <w:hideMark/>
              </w:tcPr>
            </w:tcPrChange>
          </w:tcPr>
          <w:p w14:paraId="7AF4444E"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124" w:author="Dick Shimp" w:date="2015-02-10T08:44:00Z">
              <w:tcPr>
                <w:tcW w:w="1840" w:type="dxa"/>
                <w:tcBorders>
                  <w:top w:val="nil"/>
                  <w:left w:val="nil"/>
                  <w:bottom w:val="nil"/>
                  <w:right w:val="nil"/>
                </w:tcBorders>
                <w:shd w:val="clear" w:color="000000" w:fill="FFFFFF"/>
                <w:noWrap/>
                <w:vAlign w:val="bottom"/>
                <w:hideMark/>
              </w:tcPr>
            </w:tcPrChange>
          </w:tcPr>
          <w:p w14:paraId="07ED59C1"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350</w:t>
            </w:r>
            <w:ins w:id="125" w:author="Dick Shimp" w:date="2015-02-10T08:42:00Z">
              <w:r w:rsidR="00145AD1">
                <w:rPr>
                  <w:rFonts w:ascii="Arial" w:eastAsia="Times New Roman" w:hAnsi="Arial" w:cs="Arial"/>
                  <w:color w:val="000000"/>
                  <w:sz w:val="24"/>
                  <w:szCs w:val="24"/>
                </w:rPr>
                <w:t xml:space="preserve"> </w:t>
              </w:r>
            </w:ins>
            <w:del w:id="126" w:author="Dick Shimp" w:date="2015-02-10T08:42:00Z">
              <w:r w:rsidRPr="009D3332" w:rsidDel="00145AD1">
                <w:rPr>
                  <w:rFonts w:ascii="Arial" w:eastAsia="Times New Roman" w:hAnsi="Arial" w:cs="Arial"/>
                  <w:color w:val="000000"/>
                  <w:sz w:val="24"/>
                  <w:szCs w:val="24"/>
                </w:rPr>
                <w:delText>uV</w:delText>
              </w:r>
            </w:del>
            <w:ins w:id="127" w:author="Dick Shimp" w:date="2015-02-10T08:42:00Z">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r w:rsidRPr="009D3332">
              <w:rPr>
                <w:rFonts w:ascii="Arial" w:eastAsia="Times New Roman" w:hAnsi="Arial" w:cs="Arial"/>
                <w:color w:val="000000"/>
                <w:sz w:val="24"/>
                <w:szCs w:val="24"/>
              </w:rPr>
              <w:t>/m</w:t>
            </w:r>
          </w:p>
        </w:tc>
        <w:tc>
          <w:tcPr>
            <w:tcW w:w="1741" w:type="dxa"/>
            <w:tcBorders>
              <w:top w:val="nil"/>
              <w:left w:val="nil"/>
              <w:bottom w:val="nil"/>
              <w:right w:val="nil"/>
            </w:tcBorders>
            <w:shd w:val="clear" w:color="000000" w:fill="FFFFFF"/>
            <w:noWrap/>
            <w:vAlign w:val="bottom"/>
            <w:hideMark/>
            <w:tcPrChange w:id="128" w:author="Dick Shimp" w:date="2015-02-10T08:44:00Z">
              <w:tcPr>
                <w:tcW w:w="1620" w:type="dxa"/>
                <w:tcBorders>
                  <w:top w:val="nil"/>
                  <w:left w:val="nil"/>
                  <w:bottom w:val="nil"/>
                  <w:right w:val="nil"/>
                </w:tcBorders>
                <w:shd w:val="clear" w:color="000000" w:fill="FFFFFF"/>
                <w:noWrap/>
                <w:vAlign w:val="bottom"/>
                <w:hideMark/>
              </w:tcPr>
            </w:tcPrChange>
          </w:tcPr>
          <w:p w14:paraId="3798E681"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50.9 </w:t>
            </w:r>
            <w:del w:id="129" w:author="Dick Shimp" w:date="2015-02-10T08:42:00Z">
              <w:r w:rsidRPr="009D3332" w:rsidDel="00145AD1">
                <w:rPr>
                  <w:rFonts w:ascii="Arial" w:eastAsia="Times New Roman" w:hAnsi="Arial" w:cs="Arial"/>
                  <w:color w:val="000000"/>
                  <w:sz w:val="24"/>
                  <w:szCs w:val="24"/>
                </w:rPr>
                <w:delText>dBuV</w:delText>
              </w:r>
            </w:del>
            <w:proofErr w:type="spellStart"/>
            <w:ins w:id="130" w:author="Dick Shimp" w:date="2015-02-10T08:42:00Z">
              <w:r w:rsidR="00145AD1" w:rsidRPr="009D3332">
                <w:rPr>
                  <w:rFonts w:ascii="Arial" w:eastAsia="Times New Roman" w:hAnsi="Arial" w:cs="Arial"/>
                  <w:color w:val="000000"/>
                  <w:sz w:val="24"/>
                  <w:szCs w:val="24"/>
                </w:rPr>
                <w:t>dB</w:t>
              </w:r>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proofErr w:type="spellEnd"/>
            <w:r w:rsidRPr="009D3332">
              <w:rPr>
                <w:rFonts w:ascii="Arial" w:eastAsia="Times New Roman" w:hAnsi="Arial" w:cs="Arial"/>
                <w:color w:val="000000"/>
                <w:sz w:val="24"/>
                <w:szCs w:val="24"/>
              </w:rPr>
              <w:t>/m</w:t>
            </w:r>
          </w:p>
        </w:tc>
        <w:tc>
          <w:tcPr>
            <w:tcW w:w="960" w:type="dxa"/>
            <w:tcBorders>
              <w:top w:val="nil"/>
              <w:left w:val="nil"/>
              <w:bottom w:val="nil"/>
              <w:right w:val="single" w:sz="4" w:space="0" w:color="auto"/>
            </w:tcBorders>
            <w:shd w:val="clear" w:color="000000" w:fill="FFFFFF"/>
            <w:noWrap/>
            <w:vAlign w:val="bottom"/>
            <w:hideMark/>
            <w:tcPrChange w:id="131"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7FCFAED6"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45011DD8" w14:textId="77777777" w:rsidTr="0029603A">
        <w:trPr>
          <w:trHeight w:val="315"/>
          <w:trPrChange w:id="132"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133"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2BAA1481"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134" w:author="Dick Shimp" w:date="2015-02-10T08:44:00Z">
              <w:tcPr>
                <w:tcW w:w="1360" w:type="dxa"/>
                <w:tcBorders>
                  <w:top w:val="nil"/>
                  <w:left w:val="nil"/>
                  <w:bottom w:val="nil"/>
                  <w:right w:val="nil"/>
                </w:tcBorders>
                <w:shd w:val="clear" w:color="000000" w:fill="FFFFFF"/>
                <w:noWrap/>
                <w:vAlign w:val="bottom"/>
                <w:hideMark/>
              </w:tcPr>
            </w:tcPrChange>
          </w:tcPr>
          <w:p w14:paraId="36E1757A"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135" w:author="Dick Shimp" w:date="2015-02-10T08:44:00Z">
              <w:tcPr>
                <w:tcW w:w="2240" w:type="dxa"/>
                <w:tcBorders>
                  <w:top w:val="nil"/>
                  <w:left w:val="nil"/>
                  <w:bottom w:val="nil"/>
                  <w:right w:val="nil"/>
                </w:tcBorders>
                <w:shd w:val="clear" w:color="000000" w:fill="FFFFFF"/>
                <w:noWrap/>
                <w:vAlign w:val="bottom"/>
                <w:hideMark/>
              </w:tcPr>
            </w:tcPrChange>
          </w:tcPr>
          <w:p w14:paraId="02649048" w14:textId="77777777" w:rsidR="009D3332" w:rsidRPr="009D3332" w:rsidRDefault="009D3332" w:rsidP="00A60639">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r w:rsidR="00A60639">
              <w:rPr>
                <w:rFonts w:ascii="Arial" w:eastAsia="Times New Roman" w:hAnsi="Arial" w:cs="Arial"/>
                <w:color w:val="000000"/>
                <w:sz w:val="24"/>
                <w:szCs w:val="24"/>
              </w:rPr>
              <w:t xml:space="preserve">Antenna Factor = </w:t>
            </w:r>
          </w:p>
        </w:tc>
        <w:tc>
          <w:tcPr>
            <w:tcW w:w="1620" w:type="dxa"/>
            <w:tcBorders>
              <w:top w:val="nil"/>
              <w:left w:val="nil"/>
              <w:bottom w:val="nil"/>
              <w:right w:val="nil"/>
            </w:tcBorders>
            <w:shd w:val="clear" w:color="000000" w:fill="FFFFFF"/>
            <w:noWrap/>
            <w:vAlign w:val="bottom"/>
            <w:hideMark/>
            <w:tcPrChange w:id="136" w:author="Dick Shimp" w:date="2015-02-10T08:44:00Z">
              <w:tcPr>
                <w:tcW w:w="1620" w:type="dxa"/>
                <w:tcBorders>
                  <w:top w:val="nil"/>
                  <w:left w:val="nil"/>
                  <w:bottom w:val="nil"/>
                  <w:right w:val="nil"/>
                </w:tcBorders>
                <w:shd w:val="clear" w:color="000000" w:fill="FFFFFF"/>
                <w:noWrap/>
                <w:vAlign w:val="bottom"/>
                <w:hideMark/>
              </w:tcPr>
            </w:tcPrChange>
          </w:tcPr>
          <w:p w14:paraId="66FFCE28"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ins w:id="137" w:author="Dick Shimp" w:date="2015-02-10T08:47:00Z">
              <w:r w:rsidR="0029603A">
                <w:rPr>
                  <w:rFonts w:ascii="Arial" w:eastAsia="Times New Roman" w:hAnsi="Arial" w:cs="Arial"/>
                  <w:color w:val="000000"/>
                  <w:sz w:val="24"/>
                  <w:szCs w:val="24"/>
                </w:rPr>
                <w:t xml:space="preserve">    </w:t>
              </w:r>
            </w:ins>
            <w:r w:rsidR="00A60639">
              <w:rPr>
                <w:rFonts w:ascii="Arial" w:eastAsia="Times New Roman" w:hAnsi="Arial" w:cs="Arial"/>
                <w:color w:val="000000"/>
                <w:sz w:val="24"/>
                <w:szCs w:val="24"/>
              </w:rPr>
              <w:t>24.4 dB</w:t>
            </w:r>
          </w:p>
        </w:tc>
        <w:tc>
          <w:tcPr>
            <w:tcW w:w="1840" w:type="dxa"/>
            <w:tcBorders>
              <w:top w:val="nil"/>
              <w:left w:val="nil"/>
              <w:bottom w:val="nil"/>
              <w:right w:val="nil"/>
            </w:tcBorders>
            <w:shd w:val="clear" w:color="000000" w:fill="FFFFFF"/>
            <w:noWrap/>
            <w:vAlign w:val="bottom"/>
            <w:hideMark/>
            <w:tcPrChange w:id="138" w:author="Dick Shimp" w:date="2015-02-10T08:44:00Z">
              <w:tcPr>
                <w:tcW w:w="1840" w:type="dxa"/>
                <w:tcBorders>
                  <w:top w:val="nil"/>
                  <w:left w:val="nil"/>
                  <w:bottom w:val="nil"/>
                  <w:right w:val="nil"/>
                </w:tcBorders>
                <w:shd w:val="clear" w:color="000000" w:fill="FFFFFF"/>
                <w:noWrap/>
                <w:vAlign w:val="bottom"/>
                <w:hideMark/>
              </w:tcPr>
            </w:tcPrChange>
          </w:tcPr>
          <w:p w14:paraId="7E94B09E" w14:textId="77777777" w:rsidR="009D3332" w:rsidRPr="009D3332" w:rsidRDefault="009D3332" w:rsidP="009D3332">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741" w:type="dxa"/>
            <w:tcBorders>
              <w:top w:val="nil"/>
              <w:left w:val="nil"/>
              <w:bottom w:val="nil"/>
              <w:right w:val="nil"/>
            </w:tcBorders>
            <w:shd w:val="clear" w:color="000000" w:fill="FFFFFF"/>
            <w:noWrap/>
            <w:vAlign w:val="bottom"/>
            <w:hideMark/>
            <w:tcPrChange w:id="139" w:author="Dick Shimp" w:date="2015-02-10T08:44:00Z">
              <w:tcPr>
                <w:tcW w:w="1620" w:type="dxa"/>
                <w:tcBorders>
                  <w:top w:val="nil"/>
                  <w:left w:val="nil"/>
                  <w:bottom w:val="nil"/>
                  <w:right w:val="nil"/>
                </w:tcBorders>
                <w:shd w:val="clear" w:color="000000" w:fill="FFFFFF"/>
                <w:noWrap/>
                <w:vAlign w:val="bottom"/>
                <w:hideMark/>
              </w:tcPr>
            </w:tcPrChange>
          </w:tcPr>
          <w:p w14:paraId="2948974F" w14:textId="77777777" w:rsidR="009D3332" w:rsidRPr="009D3332" w:rsidRDefault="009D3332" w:rsidP="009D3332">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nil"/>
              <w:left w:val="nil"/>
              <w:bottom w:val="nil"/>
              <w:right w:val="single" w:sz="4" w:space="0" w:color="auto"/>
            </w:tcBorders>
            <w:shd w:val="clear" w:color="000000" w:fill="FFFFFF"/>
            <w:noWrap/>
            <w:vAlign w:val="bottom"/>
            <w:hideMark/>
            <w:tcPrChange w:id="140"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60E1798E"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2977B4F6" w14:textId="77777777" w:rsidTr="0029603A">
        <w:trPr>
          <w:trHeight w:val="315"/>
          <w:trPrChange w:id="141"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142"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56E2B877"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143" w:author="Dick Shimp" w:date="2015-02-10T08:44:00Z">
              <w:tcPr>
                <w:tcW w:w="1360" w:type="dxa"/>
                <w:tcBorders>
                  <w:top w:val="nil"/>
                  <w:left w:val="nil"/>
                  <w:bottom w:val="nil"/>
                  <w:right w:val="nil"/>
                </w:tcBorders>
                <w:shd w:val="clear" w:color="000000" w:fill="FFFFFF"/>
                <w:noWrap/>
                <w:vAlign w:val="bottom"/>
                <w:hideMark/>
              </w:tcPr>
            </w:tcPrChange>
          </w:tcPr>
          <w:p w14:paraId="52CB94A1"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144" w:author="Dick Shimp" w:date="2015-02-10T08:44:00Z">
              <w:tcPr>
                <w:tcW w:w="2240" w:type="dxa"/>
                <w:tcBorders>
                  <w:top w:val="nil"/>
                  <w:left w:val="nil"/>
                  <w:bottom w:val="nil"/>
                  <w:right w:val="nil"/>
                </w:tcBorders>
                <w:shd w:val="clear" w:color="000000" w:fill="FFFFFF"/>
                <w:noWrap/>
                <w:vAlign w:val="bottom"/>
                <w:hideMark/>
              </w:tcPr>
            </w:tcPrChange>
          </w:tcPr>
          <w:p w14:paraId="6711D7C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620" w:type="dxa"/>
            <w:tcBorders>
              <w:top w:val="nil"/>
              <w:left w:val="nil"/>
              <w:bottom w:val="nil"/>
              <w:right w:val="nil"/>
            </w:tcBorders>
            <w:shd w:val="clear" w:color="000000" w:fill="FFFFFF"/>
            <w:noWrap/>
            <w:vAlign w:val="bottom"/>
            <w:hideMark/>
            <w:tcPrChange w:id="145" w:author="Dick Shimp" w:date="2015-02-10T08:44:00Z">
              <w:tcPr>
                <w:tcW w:w="1620" w:type="dxa"/>
                <w:tcBorders>
                  <w:top w:val="nil"/>
                  <w:left w:val="nil"/>
                  <w:bottom w:val="nil"/>
                  <w:right w:val="nil"/>
                </w:tcBorders>
                <w:shd w:val="clear" w:color="000000" w:fill="FFFFFF"/>
                <w:noWrap/>
                <w:vAlign w:val="bottom"/>
                <w:hideMark/>
              </w:tcPr>
            </w:tcPrChange>
          </w:tcPr>
          <w:p w14:paraId="3290C238"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146" w:author="Dick Shimp" w:date="2015-02-10T08:44:00Z">
              <w:tcPr>
                <w:tcW w:w="1840" w:type="dxa"/>
                <w:tcBorders>
                  <w:top w:val="nil"/>
                  <w:left w:val="nil"/>
                  <w:bottom w:val="nil"/>
                  <w:right w:val="nil"/>
                </w:tcBorders>
                <w:shd w:val="clear" w:color="000000" w:fill="FFFFFF"/>
                <w:noWrap/>
                <w:vAlign w:val="bottom"/>
                <w:hideMark/>
              </w:tcPr>
            </w:tcPrChange>
          </w:tcPr>
          <w:p w14:paraId="7677A3A6" w14:textId="77777777" w:rsidR="009D3332" w:rsidRPr="009D3332" w:rsidRDefault="009D3332" w:rsidP="009D3332">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741" w:type="dxa"/>
            <w:tcBorders>
              <w:top w:val="nil"/>
              <w:left w:val="nil"/>
              <w:bottom w:val="nil"/>
              <w:right w:val="nil"/>
            </w:tcBorders>
            <w:shd w:val="clear" w:color="000000" w:fill="FFFFFF"/>
            <w:noWrap/>
            <w:vAlign w:val="bottom"/>
            <w:hideMark/>
            <w:tcPrChange w:id="147" w:author="Dick Shimp" w:date="2015-02-10T08:44:00Z">
              <w:tcPr>
                <w:tcW w:w="1620" w:type="dxa"/>
                <w:tcBorders>
                  <w:top w:val="nil"/>
                  <w:left w:val="nil"/>
                  <w:bottom w:val="nil"/>
                  <w:right w:val="nil"/>
                </w:tcBorders>
                <w:shd w:val="clear" w:color="000000" w:fill="FFFFFF"/>
                <w:noWrap/>
                <w:vAlign w:val="bottom"/>
                <w:hideMark/>
              </w:tcPr>
            </w:tcPrChange>
          </w:tcPr>
          <w:p w14:paraId="66CE182E" w14:textId="77777777" w:rsidR="009D3332" w:rsidRPr="009D3332" w:rsidRDefault="009D3332" w:rsidP="009D3332">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nil"/>
              <w:left w:val="nil"/>
              <w:bottom w:val="nil"/>
              <w:right w:val="single" w:sz="4" w:space="0" w:color="auto"/>
            </w:tcBorders>
            <w:shd w:val="clear" w:color="000000" w:fill="FFFFFF"/>
            <w:noWrap/>
            <w:vAlign w:val="bottom"/>
            <w:hideMark/>
            <w:tcPrChange w:id="148"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0B8286B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74120336" w14:textId="77777777" w:rsidTr="0029603A">
        <w:trPr>
          <w:trHeight w:val="360"/>
          <w:trPrChange w:id="149" w:author="Dick Shimp" w:date="2015-02-10T08:44:00Z">
            <w:trPr>
              <w:trHeight w:val="360"/>
            </w:trPr>
          </w:trPrChange>
        </w:trPr>
        <w:tc>
          <w:tcPr>
            <w:tcW w:w="460" w:type="dxa"/>
            <w:tcBorders>
              <w:top w:val="nil"/>
              <w:left w:val="single" w:sz="4" w:space="0" w:color="auto"/>
              <w:bottom w:val="nil"/>
              <w:right w:val="nil"/>
            </w:tcBorders>
            <w:shd w:val="clear" w:color="000000" w:fill="FFFFFF"/>
            <w:noWrap/>
            <w:vAlign w:val="bottom"/>
            <w:hideMark/>
            <w:tcPrChange w:id="150"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706612F6"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3600" w:type="dxa"/>
            <w:gridSpan w:val="2"/>
            <w:tcBorders>
              <w:top w:val="nil"/>
              <w:left w:val="nil"/>
              <w:bottom w:val="nil"/>
              <w:right w:val="nil"/>
            </w:tcBorders>
            <w:shd w:val="clear" w:color="000000" w:fill="FFFFFF"/>
            <w:noWrap/>
            <w:vAlign w:val="bottom"/>
            <w:hideMark/>
            <w:tcPrChange w:id="151" w:author="Dick Shimp" w:date="2015-02-10T08:44:00Z">
              <w:tcPr>
                <w:tcW w:w="3600" w:type="dxa"/>
                <w:gridSpan w:val="2"/>
                <w:tcBorders>
                  <w:top w:val="nil"/>
                  <w:left w:val="nil"/>
                  <w:bottom w:val="nil"/>
                  <w:right w:val="nil"/>
                </w:tcBorders>
                <w:shd w:val="clear" w:color="000000" w:fill="FFFFFF"/>
                <w:noWrap/>
                <w:vAlign w:val="bottom"/>
                <w:hideMark/>
              </w:tcPr>
            </w:tcPrChange>
          </w:tcPr>
          <w:p w14:paraId="16F26028" w14:textId="77777777" w:rsidR="009D3332" w:rsidRPr="009D3332" w:rsidRDefault="009D3332" w:rsidP="009D3332">
            <w:pPr>
              <w:spacing w:after="0" w:line="240" w:lineRule="auto"/>
              <w:rPr>
                <w:rFonts w:ascii="Arial" w:eastAsia="Times New Roman" w:hAnsi="Arial" w:cs="Arial"/>
                <w:b/>
                <w:bCs/>
                <w:color w:val="000000"/>
                <w:sz w:val="28"/>
                <w:szCs w:val="28"/>
              </w:rPr>
            </w:pPr>
            <w:r w:rsidRPr="009D3332">
              <w:rPr>
                <w:rFonts w:ascii="Arial" w:eastAsia="Times New Roman" w:hAnsi="Arial" w:cs="Arial"/>
                <w:b/>
                <w:bCs/>
                <w:color w:val="000000"/>
                <w:sz w:val="28"/>
                <w:szCs w:val="28"/>
              </w:rPr>
              <w:t>138.5 MHz</w:t>
            </w:r>
          </w:p>
        </w:tc>
        <w:tc>
          <w:tcPr>
            <w:tcW w:w="1620" w:type="dxa"/>
            <w:tcBorders>
              <w:top w:val="nil"/>
              <w:left w:val="nil"/>
              <w:bottom w:val="nil"/>
              <w:right w:val="nil"/>
            </w:tcBorders>
            <w:shd w:val="clear" w:color="000000" w:fill="FFFFFF"/>
            <w:noWrap/>
            <w:vAlign w:val="bottom"/>
            <w:hideMark/>
            <w:tcPrChange w:id="152" w:author="Dick Shimp" w:date="2015-02-10T08:44:00Z">
              <w:tcPr>
                <w:tcW w:w="1620" w:type="dxa"/>
                <w:tcBorders>
                  <w:top w:val="nil"/>
                  <w:left w:val="nil"/>
                  <w:bottom w:val="nil"/>
                  <w:right w:val="nil"/>
                </w:tcBorders>
                <w:shd w:val="clear" w:color="000000" w:fill="FFFFFF"/>
                <w:noWrap/>
                <w:vAlign w:val="bottom"/>
                <w:hideMark/>
              </w:tcPr>
            </w:tcPrChange>
          </w:tcPr>
          <w:p w14:paraId="6B5F8A83"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153" w:author="Dick Shimp" w:date="2015-02-10T08:44:00Z">
              <w:tcPr>
                <w:tcW w:w="1840" w:type="dxa"/>
                <w:tcBorders>
                  <w:top w:val="nil"/>
                  <w:left w:val="nil"/>
                  <w:bottom w:val="nil"/>
                  <w:right w:val="nil"/>
                </w:tcBorders>
                <w:shd w:val="clear" w:color="000000" w:fill="FFFFFF"/>
                <w:noWrap/>
                <w:vAlign w:val="bottom"/>
                <w:hideMark/>
              </w:tcPr>
            </w:tcPrChange>
          </w:tcPr>
          <w:p w14:paraId="4B51B555" w14:textId="77777777" w:rsidR="009D3332" w:rsidRPr="009D3332" w:rsidRDefault="009D3332" w:rsidP="009D3332">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741" w:type="dxa"/>
            <w:tcBorders>
              <w:top w:val="nil"/>
              <w:left w:val="nil"/>
              <w:bottom w:val="nil"/>
              <w:right w:val="nil"/>
            </w:tcBorders>
            <w:shd w:val="clear" w:color="000000" w:fill="FFFFFF"/>
            <w:noWrap/>
            <w:vAlign w:val="bottom"/>
            <w:hideMark/>
            <w:tcPrChange w:id="154" w:author="Dick Shimp" w:date="2015-02-10T08:44:00Z">
              <w:tcPr>
                <w:tcW w:w="1620" w:type="dxa"/>
                <w:tcBorders>
                  <w:top w:val="nil"/>
                  <w:left w:val="nil"/>
                  <w:bottom w:val="nil"/>
                  <w:right w:val="nil"/>
                </w:tcBorders>
                <w:shd w:val="clear" w:color="000000" w:fill="FFFFFF"/>
                <w:noWrap/>
                <w:vAlign w:val="bottom"/>
                <w:hideMark/>
              </w:tcPr>
            </w:tcPrChange>
          </w:tcPr>
          <w:p w14:paraId="18A64D88" w14:textId="77777777" w:rsidR="009D3332" w:rsidRPr="009D3332" w:rsidRDefault="009D3332" w:rsidP="009D3332">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nil"/>
              <w:left w:val="nil"/>
              <w:bottom w:val="nil"/>
              <w:right w:val="single" w:sz="4" w:space="0" w:color="auto"/>
            </w:tcBorders>
            <w:shd w:val="clear" w:color="000000" w:fill="FFFFFF"/>
            <w:noWrap/>
            <w:vAlign w:val="bottom"/>
            <w:hideMark/>
            <w:tcPrChange w:id="155"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3EF9111B"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707FE760" w14:textId="77777777" w:rsidTr="0029603A">
        <w:trPr>
          <w:trHeight w:val="315"/>
          <w:trPrChange w:id="156"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157"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7212169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158" w:author="Dick Shimp" w:date="2015-02-10T08:44:00Z">
              <w:tcPr>
                <w:tcW w:w="1360" w:type="dxa"/>
                <w:tcBorders>
                  <w:top w:val="nil"/>
                  <w:left w:val="nil"/>
                  <w:bottom w:val="nil"/>
                  <w:right w:val="nil"/>
                </w:tcBorders>
                <w:shd w:val="clear" w:color="000000" w:fill="FFFFFF"/>
                <w:noWrap/>
                <w:vAlign w:val="bottom"/>
                <w:hideMark/>
              </w:tcPr>
            </w:tcPrChange>
          </w:tcPr>
          <w:p w14:paraId="3AFA89BC"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159" w:author="Dick Shimp" w:date="2015-02-10T08:44:00Z">
              <w:tcPr>
                <w:tcW w:w="2240" w:type="dxa"/>
                <w:tcBorders>
                  <w:top w:val="nil"/>
                  <w:left w:val="nil"/>
                  <w:bottom w:val="nil"/>
                  <w:right w:val="nil"/>
                </w:tcBorders>
                <w:shd w:val="clear" w:color="000000" w:fill="FFFFFF"/>
                <w:noWrap/>
                <w:vAlign w:val="bottom"/>
                <w:hideMark/>
              </w:tcPr>
            </w:tcPrChange>
          </w:tcPr>
          <w:p w14:paraId="3882BF26"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Rohde &amp; Schwarz</w:t>
            </w:r>
          </w:p>
        </w:tc>
        <w:tc>
          <w:tcPr>
            <w:tcW w:w="1620" w:type="dxa"/>
            <w:tcBorders>
              <w:top w:val="nil"/>
              <w:left w:val="nil"/>
              <w:bottom w:val="nil"/>
              <w:right w:val="nil"/>
            </w:tcBorders>
            <w:shd w:val="clear" w:color="000000" w:fill="FFFFFF"/>
            <w:noWrap/>
            <w:vAlign w:val="bottom"/>
            <w:hideMark/>
            <w:tcPrChange w:id="160" w:author="Dick Shimp" w:date="2015-02-10T08:44:00Z">
              <w:tcPr>
                <w:tcW w:w="1620" w:type="dxa"/>
                <w:tcBorders>
                  <w:top w:val="nil"/>
                  <w:left w:val="nil"/>
                  <w:bottom w:val="nil"/>
                  <w:right w:val="nil"/>
                </w:tcBorders>
                <w:shd w:val="clear" w:color="000000" w:fill="FFFFFF"/>
                <w:noWrap/>
                <w:vAlign w:val="bottom"/>
                <w:hideMark/>
              </w:tcPr>
            </w:tcPrChange>
          </w:tcPr>
          <w:p w14:paraId="0AEBE415" w14:textId="77777777" w:rsidR="009D3332" w:rsidRPr="009D3332" w:rsidRDefault="0029603A" w:rsidP="009D3332">
            <w:pPr>
              <w:spacing w:after="0" w:line="240" w:lineRule="auto"/>
              <w:jc w:val="center"/>
              <w:rPr>
                <w:rFonts w:ascii="Arial" w:eastAsia="Times New Roman" w:hAnsi="Arial" w:cs="Arial"/>
                <w:color w:val="000000"/>
                <w:sz w:val="24"/>
                <w:szCs w:val="24"/>
              </w:rPr>
            </w:pPr>
            <w:ins w:id="161" w:author="Dick Shimp" w:date="2015-02-10T08:47:00Z">
              <w:r>
                <w:rPr>
                  <w:rFonts w:ascii="Arial" w:eastAsia="Times New Roman" w:hAnsi="Arial" w:cs="Arial"/>
                  <w:color w:val="000000"/>
                  <w:sz w:val="24"/>
                  <w:szCs w:val="24"/>
                </w:rPr>
                <w:t xml:space="preserve">    </w:t>
              </w:r>
            </w:ins>
            <w:r w:rsidR="009D3332" w:rsidRPr="009D3332">
              <w:rPr>
                <w:rFonts w:ascii="Arial" w:eastAsia="Times New Roman" w:hAnsi="Arial" w:cs="Arial"/>
                <w:color w:val="000000"/>
                <w:sz w:val="24"/>
                <w:szCs w:val="24"/>
              </w:rPr>
              <w:t>-95.3 dBm</w:t>
            </w:r>
          </w:p>
        </w:tc>
        <w:tc>
          <w:tcPr>
            <w:tcW w:w="1840" w:type="dxa"/>
            <w:tcBorders>
              <w:top w:val="nil"/>
              <w:left w:val="nil"/>
              <w:bottom w:val="nil"/>
              <w:right w:val="nil"/>
            </w:tcBorders>
            <w:shd w:val="clear" w:color="000000" w:fill="FFFFFF"/>
            <w:noWrap/>
            <w:vAlign w:val="bottom"/>
            <w:hideMark/>
            <w:tcPrChange w:id="162" w:author="Dick Shimp" w:date="2015-02-10T08:44:00Z">
              <w:tcPr>
                <w:tcW w:w="1840" w:type="dxa"/>
                <w:tcBorders>
                  <w:top w:val="nil"/>
                  <w:left w:val="nil"/>
                  <w:bottom w:val="nil"/>
                  <w:right w:val="nil"/>
                </w:tcBorders>
                <w:shd w:val="clear" w:color="000000" w:fill="FFFFFF"/>
                <w:noWrap/>
                <w:vAlign w:val="bottom"/>
                <w:hideMark/>
              </w:tcPr>
            </w:tcPrChange>
          </w:tcPr>
          <w:p w14:paraId="1699B3DA"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630 </w:t>
            </w:r>
            <w:del w:id="163" w:author="Dick Shimp" w:date="2015-02-10T08:42:00Z">
              <w:r w:rsidRPr="009D3332" w:rsidDel="00145AD1">
                <w:rPr>
                  <w:rFonts w:ascii="Arial" w:eastAsia="Times New Roman" w:hAnsi="Arial" w:cs="Arial"/>
                  <w:color w:val="000000"/>
                  <w:sz w:val="24"/>
                  <w:szCs w:val="24"/>
                </w:rPr>
                <w:delText>uV</w:delText>
              </w:r>
            </w:del>
            <w:ins w:id="164" w:author="Dick Shimp" w:date="2015-02-10T08:42:00Z">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r w:rsidRPr="009D3332">
              <w:rPr>
                <w:rFonts w:ascii="Arial" w:eastAsia="Times New Roman" w:hAnsi="Arial" w:cs="Arial"/>
                <w:color w:val="000000"/>
                <w:sz w:val="24"/>
                <w:szCs w:val="24"/>
              </w:rPr>
              <w:t>/m</w:t>
            </w:r>
          </w:p>
        </w:tc>
        <w:tc>
          <w:tcPr>
            <w:tcW w:w="1741" w:type="dxa"/>
            <w:tcBorders>
              <w:top w:val="nil"/>
              <w:left w:val="nil"/>
              <w:bottom w:val="nil"/>
              <w:right w:val="nil"/>
            </w:tcBorders>
            <w:shd w:val="clear" w:color="000000" w:fill="FFFFFF"/>
            <w:noWrap/>
            <w:vAlign w:val="bottom"/>
            <w:hideMark/>
            <w:tcPrChange w:id="165" w:author="Dick Shimp" w:date="2015-02-10T08:44:00Z">
              <w:tcPr>
                <w:tcW w:w="1620" w:type="dxa"/>
                <w:tcBorders>
                  <w:top w:val="nil"/>
                  <w:left w:val="nil"/>
                  <w:bottom w:val="nil"/>
                  <w:right w:val="nil"/>
                </w:tcBorders>
                <w:shd w:val="clear" w:color="000000" w:fill="FFFFFF"/>
                <w:noWrap/>
                <w:vAlign w:val="bottom"/>
                <w:hideMark/>
              </w:tcPr>
            </w:tcPrChange>
          </w:tcPr>
          <w:p w14:paraId="21956AD8"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56.0 </w:t>
            </w:r>
            <w:del w:id="166" w:author="Dick Shimp" w:date="2015-02-10T08:43:00Z">
              <w:r w:rsidRPr="009D3332" w:rsidDel="00145AD1">
                <w:rPr>
                  <w:rFonts w:ascii="Arial" w:eastAsia="Times New Roman" w:hAnsi="Arial" w:cs="Arial"/>
                  <w:color w:val="000000"/>
                  <w:sz w:val="24"/>
                  <w:szCs w:val="24"/>
                </w:rPr>
                <w:delText>dBuV</w:delText>
              </w:r>
            </w:del>
            <w:proofErr w:type="spellStart"/>
            <w:ins w:id="167" w:author="Dick Shimp" w:date="2015-02-10T08:43:00Z">
              <w:r w:rsidR="00145AD1" w:rsidRPr="009D3332">
                <w:rPr>
                  <w:rFonts w:ascii="Arial" w:eastAsia="Times New Roman" w:hAnsi="Arial" w:cs="Arial"/>
                  <w:color w:val="000000"/>
                  <w:sz w:val="24"/>
                  <w:szCs w:val="24"/>
                </w:rPr>
                <w:t>dB</w:t>
              </w:r>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proofErr w:type="spellEnd"/>
            <w:r w:rsidRPr="009D3332">
              <w:rPr>
                <w:rFonts w:ascii="Arial" w:eastAsia="Times New Roman" w:hAnsi="Arial" w:cs="Arial"/>
                <w:color w:val="000000"/>
                <w:sz w:val="24"/>
                <w:szCs w:val="24"/>
              </w:rPr>
              <w:t>/m</w:t>
            </w:r>
          </w:p>
        </w:tc>
        <w:tc>
          <w:tcPr>
            <w:tcW w:w="960" w:type="dxa"/>
            <w:tcBorders>
              <w:top w:val="nil"/>
              <w:left w:val="nil"/>
              <w:bottom w:val="nil"/>
              <w:right w:val="single" w:sz="4" w:space="0" w:color="auto"/>
            </w:tcBorders>
            <w:shd w:val="clear" w:color="000000" w:fill="FFFFFF"/>
            <w:noWrap/>
            <w:vAlign w:val="bottom"/>
            <w:hideMark/>
            <w:tcPrChange w:id="168"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7C30A03B"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2EFD9CCA" w14:textId="77777777" w:rsidTr="0029603A">
        <w:trPr>
          <w:trHeight w:val="315"/>
          <w:trPrChange w:id="169"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170"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75DC3619"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171" w:author="Dick Shimp" w:date="2015-02-10T08:44:00Z">
              <w:tcPr>
                <w:tcW w:w="1360" w:type="dxa"/>
                <w:tcBorders>
                  <w:top w:val="nil"/>
                  <w:left w:val="nil"/>
                  <w:bottom w:val="nil"/>
                  <w:right w:val="nil"/>
                </w:tcBorders>
                <w:shd w:val="clear" w:color="000000" w:fill="FFFFFF"/>
                <w:noWrap/>
                <w:vAlign w:val="bottom"/>
                <w:hideMark/>
              </w:tcPr>
            </w:tcPrChange>
          </w:tcPr>
          <w:p w14:paraId="1C145066"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172" w:author="Dick Shimp" w:date="2015-02-10T08:44:00Z">
              <w:tcPr>
                <w:tcW w:w="2240" w:type="dxa"/>
                <w:tcBorders>
                  <w:top w:val="nil"/>
                  <w:left w:val="nil"/>
                  <w:bottom w:val="nil"/>
                  <w:right w:val="nil"/>
                </w:tcBorders>
                <w:shd w:val="clear" w:color="000000" w:fill="FFFFFF"/>
                <w:noWrap/>
                <w:vAlign w:val="bottom"/>
                <w:hideMark/>
              </w:tcPr>
            </w:tcPrChange>
          </w:tcPr>
          <w:p w14:paraId="525D2182"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QAM Sniffer</w:t>
            </w:r>
          </w:p>
        </w:tc>
        <w:tc>
          <w:tcPr>
            <w:tcW w:w="1620" w:type="dxa"/>
            <w:tcBorders>
              <w:top w:val="nil"/>
              <w:left w:val="nil"/>
              <w:bottom w:val="nil"/>
              <w:right w:val="nil"/>
            </w:tcBorders>
            <w:shd w:val="clear" w:color="000000" w:fill="FFFFFF"/>
            <w:noWrap/>
            <w:vAlign w:val="bottom"/>
            <w:hideMark/>
            <w:tcPrChange w:id="173" w:author="Dick Shimp" w:date="2015-02-10T08:44:00Z">
              <w:tcPr>
                <w:tcW w:w="1620" w:type="dxa"/>
                <w:tcBorders>
                  <w:top w:val="nil"/>
                  <w:left w:val="nil"/>
                  <w:bottom w:val="nil"/>
                  <w:right w:val="nil"/>
                </w:tcBorders>
                <w:shd w:val="clear" w:color="000000" w:fill="FFFFFF"/>
                <w:noWrap/>
                <w:vAlign w:val="bottom"/>
                <w:hideMark/>
              </w:tcPr>
            </w:tcPrChange>
          </w:tcPr>
          <w:p w14:paraId="59DB6ADE"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174" w:author="Dick Shimp" w:date="2015-02-10T08:44:00Z">
              <w:tcPr>
                <w:tcW w:w="1840" w:type="dxa"/>
                <w:tcBorders>
                  <w:top w:val="nil"/>
                  <w:left w:val="nil"/>
                  <w:bottom w:val="nil"/>
                  <w:right w:val="nil"/>
                </w:tcBorders>
                <w:shd w:val="clear" w:color="000000" w:fill="FFFFFF"/>
                <w:noWrap/>
                <w:vAlign w:val="bottom"/>
                <w:hideMark/>
              </w:tcPr>
            </w:tcPrChange>
          </w:tcPr>
          <w:p w14:paraId="519F9D0A"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600 </w:t>
            </w:r>
            <w:del w:id="175" w:author="Dick Shimp" w:date="2015-02-10T08:43:00Z">
              <w:r w:rsidRPr="009D3332" w:rsidDel="00145AD1">
                <w:rPr>
                  <w:rFonts w:ascii="Arial" w:eastAsia="Times New Roman" w:hAnsi="Arial" w:cs="Arial"/>
                  <w:color w:val="000000"/>
                  <w:sz w:val="24"/>
                  <w:szCs w:val="24"/>
                </w:rPr>
                <w:delText>uV</w:delText>
              </w:r>
            </w:del>
            <w:ins w:id="176" w:author="Dick Shimp" w:date="2015-02-10T08:43:00Z">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r w:rsidRPr="009D3332">
              <w:rPr>
                <w:rFonts w:ascii="Arial" w:eastAsia="Times New Roman" w:hAnsi="Arial" w:cs="Arial"/>
                <w:color w:val="000000"/>
                <w:sz w:val="24"/>
                <w:szCs w:val="24"/>
              </w:rPr>
              <w:t>/m</w:t>
            </w:r>
          </w:p>
        </w:tc>
        <w:tc>
          <w:tcPr>
            <w:tcW w:w="1741" w:type="dxa"/>
            <w:tcBorders>
              <w:top w:val="nil"/>
              <w:left w:val="nil"/>
              <w:bottom w:val="nil"/>
              <w:right w:val="nil"/>
            </w:tcBorders>
            <w:shd w:val="clear" w:color="000000" w:fill="FFFFFF"/>
            <w:noWrap/>
            <w:vAlign w:val="bottom"/>
            <w:hideMark/>
            <w:tcPrChange w:id="177" w:author="Dick Shimp" w:date="2015-02-10T08:44:00Z">
              <w:tcPr>
                <w:tcW w:w="1620" w:type="dxa"/>
                <w:tcBorders>
                  <w:top w:val="nil"/>
                  <w:left w:val="nil"/>
                  <w:bottom w:val="nil"/>
                  <w:right w:val="nil"/>
                </w:tcBorders>
                <w:shd w:val="clear" w:color="000000" w:fill="FFFFFF"/>
                <w:noWrap/>
                <w:vAlign w:val="bottom"/>
                <w:hideMark/>
              </w:tcPr>
            </w:tcPrChange>
          </w:tcPr>
          <w:p w14:paraId="73587307"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55.6 </w:t>
            </w:r>
            <w:del w:id="178" w:author="Dick Shimp" w:date="2015-02-10T08:43:00Z">
              <w:r w:rsidRPr="009D3332" w:rsidDel="00145AD1">
                <w:rPr>
                  <w:rFonts w:ascii="Arial" w:eastAsia="Times New Roman" w:hAnsi="Arial" w:cs="Arial"/>
                  <w:color w:val="000000"/>
                  <w:sz w:val="24"/>
                  <w:szCs w:val="24"/>
                </w:rPr>
                <w:delText>dBuV</w:delText>
              </w:r>
            </w:del>
            <w:proofErr w:type="spellStart"/>
            <w:ins w:id="179" w:author="Dick Shimp" w:date="2015-02-10T08:43:00Z">
              <w:r w:rsidR="00145AD1" w:rsidRPr="009D3332">
                <w:rPr>
                  <w:rFonts w:ascii="Arial" w:eastAsia="Times New Roman" w:hAnsi="Arial" w:cs="Arial"/>
                  <w:color w:val="000000"/>
                  <w:sz w:val="24"/>
                  <w:szCs w:val="24"/>
                </w:rPr>
                <w:t>dB</w:t>
              </w:r>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proofErr w:type="spellEnd"/>
            <w:r w:rsidRPr="009D3332">
              <w:rPr>
                <w:rFonts w:ascii="Arial" w:eastAsia="Times New Roman" w:hAnsi="Arial" w:cs="Arial"/>
                <w:color w:val="000000"/>
                <w:sz w:val="24"/>
                <w:szCs w:val="24"/>
              </w:rPr>
              <w:t>/m</w:t>
            </w:r>
          </w:p>
        </w:tc>
        <w:tc>
          <w:tcPr>
            <w:tcW w:w="960" w:type="dxa"/>
            <w:tcBorders>
              <w:top w:val="nil"/>
              <w:left w:val="nil"/>
              <w:bottom w:val="nil"/>
              <w:right w:val="single" w:sz="4" w:space="0" w:color="auto"/>
            </w:tcBorders>
            <w:shd w:val="clear" w:color="000000" w:fill="FFFFFF"/>
            <w:noWrap/>
            <w:vAlign w:val="bottom"/>
            <w:hideMark/>
            <w:tcPrChange w:id="180"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2341D10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77E5459E" w14:textId="77777777" w:rsidTr="0029603A">
        <w:trPr>
          <w:trHeight w:val="315"/>
          <w:trPrChange w:id="181"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182"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5274CCA5"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183" w:author="Dick Shimp" w:date="2015-02-10T08:44:00Z">
              <w:tcPr>
                <w:tcW w:w="1360" w:type="dxa"/>
                <w:tcBorders>
                  <w:top w:val="nil"/>
                  <w:left w:val="nil"/>
                  <w:bottom w:val="nil"/>
                  <w:right w:val="nil"/>
                </w:tcBorders>
                <w:shd w:val="clear" w:color="000000" w:fill="FFFFFF"/>
                <w:noWrap/>
                <w:vAlign w:val="bottom"/>
                <w:hideMark/>
              </w:tcPr>
            </w:tcPrChange>
          </w:tcPr>
          <w:p w14:paraId="65DBB8EB"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184" w:author="Dick Shimp" w:date="2015-02-10T08:44:00Z">
              <w:tcPr>
                <w:tcW w:w="2240" w:type="dxa"/>
                <w:tcBorders>
                  <w:top w:val="nil"/>
                  <w:left w:val="nil"/>
                  <w:bottom w:val="nil"/>
                  <w:right w:val="nil"/>
                </w:tcBorders>
                <w:shd w:val="clear" w:color="000000" w:fill="FFFFFF"/>
                <w:noWrap/>
                <w:vAlign w:val="bottom"/>
                <w:hideMark/>
              </w:tcPr>
            </w:tcPrChange>
          </w:tcPr>
          <w:p w14:paraId="39520D8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QAM Shadow #1</w:t>
            </w:r>
          </w:p>
        </w:tc>
        <w:tc>
          <w:tcPr>
            <w:tcW w:w="1620" w:type="dxa"/>
            <w:tcBorders>
              <w:top w:val="nil"/>
              <w:left w:val="nil"/>
              <w:bottom w:val="nil"/>
              <w:right w:val="nil"/>
            </w:tcBorders>
            <w:shd w:val="clear" w:color="000000" w:fill="FFFFFF"/>
            <w:noWrap/>
            <w:vAlign w:val="bottom"/>
            <w:hideMark/>
            <w:tcPrChange w:id="185" w:author="Dick Shimp" w:date="2015-02-10T08:44:00Z">
              <w:tcPr>
                <w:tcW w:w="1620" w:type="dxa"/>
                <w:tcBorders>
                  <w:top w:val="nil"/>
                  <w:left w:val="nil"/>
                  <w:bottom w:val="nil"/>
                  <w:right w:val="nil"/>
                </w:tcBorders>
                <w:shd w:val="clear" w:color="000000" w:fill="FFFFFF"/>
                <w:noWrap/>
                <w:vAlign w:val="bottom"/>
                <w:hideMark/>
              </w:tcPr>
            </w:tcPrChange>
          </w:tcPr>
          <w:p w14:paraId="1BDEAF92"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186" w:author="Dick Shimp" w:date="2015-02-10T08:44:00Z">
              <w:tcPr>
                <w:tcW w:w="1840" w:type="dxa"/>
                <w:tcBorders>
                  <w:top w:val="nil"/>
                  <w:left w:val="nil"/>
                  <w:bottom w:val="nil"/>
                  <w:right w:val="nil"/>
                </w:tcBorders>
                <w:shd w:val="clear" w:color="000000" w:fill="FFFFFF"/>
                <w:noWrap/>
                <w:vAlign w:val="bottom"/>
                <w:hideMark/>
              </w:tcPr>
            </w:tcPrChange>
          </w:tcPr>
          <w:p w14:paraId="4902233E"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800 </w:t>
            </w:r>
            <w:del w:id="187" w:author="Dick Shimp" w:date="2015-02-10T08:43:00Z">
              <w:r w:rsidRPr="009D3332" w:rsidDel="00145AD1">
                <w:rPr>
                  <w:rFonts w:ascii="Arial" w:eastAsia="Times New Roman" w:hAnsi="Arial" w:cs="Arial"/>
                  <w:color w:val="000000"/>
                  <w:sz w:val="24"/>
                  <w:szCs w:val="24"/>
                </w:rPr>
                <w:delText>uV</w:delText>
              </w:r>
            </w:del>
            <w:ins w:id="188" w:author="Dick Shimp" w:date="2015-02-10T08:43:00Z">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r w:rsidRPr="009D3332">
              <w:rPr>
                <w:rFonts w:ascii="Arial" w:eastAsia="Times New Roman" w:hAnsi="Arial" w:cs="Arial"/>
                <w:color w:val="000000"/>
                <w:sz w:val="24"/>
                <w:szCs w:val="24"/>
              </w:rPr>
              <w:t>/m</w:t>
            </w:r>
          </w:p>
        </w:tc>
        <w:tc>
          <w:tcPr>
            <w:tcW w:w="1741" w:type="dxa"/>
            <w:tcBorders>
              <w:top w:val="nil"/>
              <w:left w:val="nil"/>
              <w:bottom w:val="nil"/>
              <w:right w:val="nil"/>
            </w:tcBorders>
            <w:shd w:val="clear" w:color="000000" w:fill="FFFFFF"/>
            <w:noWrap/>
            <w:vAlign w:val="bottom"/>
            <w:hideMark/>
            <w:tcPrChange w:id="189" w:author="Dick Shimp" w:date="2015-02-10T08:44:00Z">
              <w:tcPr>
                <w:tcW w:w="1620" w:type="dxa"/>
                <w:tcBorders>
                  <w:top w:val="nil"/>
                  <w:left w:val="nil"/>
                  <w:bottom w:val="nil"/>
                  <w:right w:val="nil"/>
                </w:tcBorders>
                <w:shd w:val="clear" w:color="000000" w:fill="FFFFFF"/>
                <w:noWrap/>
                <w:vAlign w:val="bottom"/>
                <w:hideMark/>
              </w:tcPr>
            </w:tcPrChange>
          </w:tcPr>
          <w:p w14:paraId="720EEBFE"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58.</w:t>
            </w:r>
            <w:r w:rsidR="0046715A">
              <w:rPr>
                <w:rFonts w:ascii="Arial" w:eastAsia="Times New Roman" w:hAnsi="Arial" w:cs="Arial"/>
                <w:color w:val="000000"/>
                <w:sz w:val="24"/>
                <w:szCs w:val="24"/>
              </w:rPr>
              <w:t>0</w:t>
            </w:r>
            <w:r w:rsidRPr="009D3332">
              <w:rPr>
                <w:rFonts w:ascii="Arial" w:eastAsia="Times New Roman" w:hAnsi="Arial" w:cs="Arial"/>
                <w:color w:val="000000"/>
                <w:sz w:val="24"/>
                <w:szCs w:val="24"/>
              </w:rPr>
              <w:t xml:space="preserve"> </w:t>
            </w:r>
            <w:del w:id="190" w:author="Dick Shimp" w:date="2015-02-10T08:43:00Z">
              <w:r w:rsidRPr="009D3332" w:rsidDel="00145AD1">
                <w:rPr>
                  <w:rFonts w:ascii="Arial" w:eastAsia="Times New Roman" w:hAnsi="Arial" w:cs="Arial"/>
                  <w:color w:val="000000"/>
                  <w:sz w:val="24"/>
                  <w:szCs w:val="24"/>
                </w:rPr>
                <w:delText>dBuV</w:delText>
              </w:r>
            </w:del>
            <w:proofErr w:type="spellStart"/>
            <w:ins w:id="191" w:author="Dick Shimp" w:date="2015-02-10T08:43:00Z">
              <w:r w:rsidR="00145AD1" w:rsidRPr="009D3332">
                <w:rPr>
                  <w:rFonts w:ascii="Arial" w:eastAsia="Times New Roman" w:hAnsi="Arial" w:cs="Arial"/>
                  <w:color w:val="000000"/>
                  <w:sz w:val="24"/>
                  <w:szCs w:val="24"/>
                </w:rPr>
                <w:t>dB</w:t>
              </w:r>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proofErr w:type="spellEnd"/>
            <w:r w:rsidRPr="009D3332">
              <w:rPr>
                <w:rFonts w:ascii="Arial" w:eastAsia="Times New Roman" w:hAnsi="Arial" w:cs="Arial"/>
                <w:color w:val="000000"/>
                <w:sz w:val="24"/>
                <w:szCs w:val="24"/>
              </w:rPr>
              <w:t>/m</w:t>
            </w:r>
          </w:p>
        </w:tc>
        <w:tc>
          <w:tcPr>
            <w:tcW w:w="960" w:type="dxa"/>
            <w:tcBorders>
              <w:top w:val="nil"/>
              <w:left w:val="nil"/>
              <w:bottom w:val="nil"/>
              <w:right w:val="single" w:sz="4" w:space="0" w:color="auto"/>
            </w:tcBorders>
            <w:shd w:val="clear" w:color="000000" w:fill="FFFFFF"/>
            <w:noWrap/>
            <w:vAlign w:val="bottom"/>
            <w:hideMark/>
            <w:tcPrChange w:id="192"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418073BF"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6DE01A86" w14:textId="77777777" w:rsidTr="0029603A">
        <w:trPr>
          <w:trHeight w:val="315"/>
          <w:trPrChange w:id="193"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194"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31ACB96F"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195" w:author="Dick Shimp" w:date="2015-02-10T08:44:00Z">
              <w:tcPr>
                <w:tcW w:w="1360" w:type="dxa"/>
                <w:tcBorders>
                  <w:top w:val="nil"/>
                  <w:left w:val="nil"/>
                  <w:bottom w:val="nil"/>
                  <w:right w:val="nil"/>
                </w:tcBorders>
                <w:shd w:val="clear" w:color="000000" w:fill="FFFFFF"/>
                <w:noWrap/>
                <w:vAlign w:val="bottom"/>
                <w:hideMark/>
              </w:tcPr>
            </w:tcPrChange>
          </w:tcPr>
          <w:p w14:paraId="4A5294B1"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196" w:author="Dick Shimp" w:date="2015-02-10T08:44:00Z">
              <w:tcPr>
                <w:tcW w:w="2240" w:type="dxa"/>
                <w:tcBorders>
                  <w:top w:val="nil"/>
                  <w:left w:val="nil"/>
                  <w:bottom w:val="nil"/>
                  <w:right w:val="nil"/>
                </w:tcBorders>
                <w:shd w:val="clear" w:color="000000" w:fill="FFFFFF"/>
                <w:noWrap/>
                <w:vAlign w:val="bottom"/>
                <w:hideMark/>
              </w:tcPr>
            </w:tcPrChange>
          </w:tcPr>
          <w:p w14:paraId="5D1F1B12"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QAM Shadow #2</w:t>
            </w:r>
          </w:p>
        </w:tc>
        <w:tc>
          <w:tcPr>
            <w:tcW w:w="1620" w:type="dxa"/>
            <w:tcBorders>
              <w:top w:val="nil"/>
              <w:left w:val="nil"/>
              <w:bottom w:val="nil"/>
              <w:right w:val="nil"/>
            </w:tcBorders>
            <w:shd w:val="clear" w:color="000000" w:fill="FFFFFF"/>
            <w:noWrap/>
            <w:vAlign w:val="bottom"/>
            <w:hideMark/>
            <w:tcPrChange w:id="197" w:author="Dick Shimp" w:date="2015-02-10T08:44:00Z">
              <w:tcPr>
                <w:tcW w:w="1620" w:type="dxa"/>
                <w:tcBorders>
                  <w:top w:val="nil"/>
                  <w:left w:val="nil"/>
                  <w:bottom w:val="nil"/>
                  <w:right w:val="nil"/>
                </w:tcBorders>
                <w:shd w:val="clear" w:color="000000" w:fill="FFFFFF"/>
                <w:noWrap/>
                <w:vAlign w:val="bottom"/>
                <w:hideMark/>
              </w:tcPr>
            </w:tcPrChange>
          </w:tcPr>
          <w:p w14:paraId="0D5E7A67"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198" w:author="Dick Shimp" w:date="2015-02-10T08:44:00Z">
              <w:tcPr>
                <w:tcW w:w="1840" w:type="dxa"/>
                <w:tcBorders>
                  <w:top w:val="nil"/>
                  <w:left w:val="nil"/>
                  <w:bottom w:val="nil"/>
                  <w:right w:val="nil"/>
                </w:tcBorders>
                <w:shd w:val="clear" w:color="000000" w:fill="FFFFFF"/>
                <w:noWrap/>
                <w:vAlign w:val="bottom"/>
                <w:hideMark/>
              </w:tcPr>
            </w:tcPrChange>
          </w:tcPr>
          <w:p w14:paraId="7C8A745E"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794 </w:t>
            </w:r>
            <w:del w:id="199" w:author="Dick Shimp" w:date="2015-02-10T08:43:00Z">
              <w:r w:rsidRPr="009D3332" w:rsidDel="00145AD1">
                <w:rPr>
                  <w:rFonts w:ascii="Arial" w:eastAsia="Times New Roman" w:hAnsi="Arial" w:cs="Arial"/>
                  <w:color w:val="000000"/>
                  <w:sz w:val="24"/>
                  <w:szCs w:val="24"/>
                </w:rPr>
                <w:delText>uV</w:delText>
              </w:r>
            </w:del>
            <w:ins w:id="200" w:author="Dick Shimp" w:date="2015-02-10T08:43:00Z">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r w:rsidRPr="009D3332">
              <w:rPr>
                <w:rFonts w:ascii="Arial" w:eastAsia="Times New Roman" w:hAnsi="Arial" w:cs="Arial"/>
                <w:color w:val="000000"/>
                <w:sz w:val="24"/>
                <w:szCs w:val="24"/>
              </w:rPr>
              <w:t>/m</w:t>
            </w:r>
          </w:p>
        </w:tc>
        <w:tc>
          <w:tcPr>
            <w:tcW w:w="1741" w:type="dxa"/>
            <w:tcBorders>
              <w:top w:val="nil"/>
              <w:left w:val="nil"/>
              <w:bottom w:val="nil"/>
              <w:right w:val="nil"/>
            </w:tcBorders>
            <w:shd w:val="clear" w:color="000000" w:fill="FFFFFF"/>
            <w:noWrap/>
            <w:vAlign w:val="bottom"/>
            <w:hideMark/>
            <w:tcPrChange w:id="201" w:author="Dick Shimp" w:date="2015-02-10T08:44:00Z">
              <w:tcPr>
                <w:tcW w:w="1620" w:type="dxa"/>
                <w:tcBorders>
                  <w:top w:val="nil"/>
                  <w:left w:val="nil"/>
                  <w:bottom w:val="nil"/>
                  <w:right w:val="nil"/>
                </w:tcBorders>
                <w:shd w:val="clear" w:color="000000" w:fill="FFFFFF"/>
                <w:noWrap/>
                <w:vAlign w:val="bottom"/>
                <w:hideMark/>
              </w:tcPr>
            </w:tcPrChange>
          </w:tcPr>
          <w:p w14:paraId="669F27C4" w14:textId="77777777" w:rsidR="009D3332" w:rsidRPr="009D3332" w:rsidRDefault="009D3332" w:rsidP="00145AD1">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xml:space="preserve">58.0 </w:t>
            </w:r>
            <w:del w:id="202" w:author="Dick Shimp" w:date="2015-02-10T08:43:00Z">
              <w:r w:rsidRPr="009D3332" w:rsidDel="00145AD1">
                <w:rPr>
                  <w:rFonts w:ascii="Arial" w:eastAsia="Times New Roman" w:hAnsi="Arial" w:cs="Arial"/>
                  <w:color w:val="000000"/>
                  <w:sz w:val="24"/>
                  <w:szCs w:val="24"/>
                </w:rPr>
                <w:delText>dBuV</w:delText>
              </w:r>
            </w:del>
            <w:proofErr w:type="spellStart"/>
            <w:ins w:id="203" w:author="Dick Shimp" w:date="2015-02-10T08:43:00Z">
              <w:r w:rsidR="00145AD1" w:rsidRPr="009D3332">
                <w:rPr>
                  <w:rFonts w:ascii="Arial" w:eastAsia="Times New Roman" w:hAnsi="Arial" w:cs="Arial"/>
                  <w:color w:val="000000"/>
                  <w:sz w:val="24"/>
                  <w:szCs w:val="24"/>
                </w:rPr>
                <w:t>dB</w:t>
              </w:r>
              <w:r w:rsidR="00145AD1">
                <w:rPr>
                  <w:rFonts w:ascii="Arial" w:eastAsia="Times New Roman" w:hAnsi="Arial" w:cs="Arial"/>
                  <w:color w:val="000000"/>
                  <w:sz w:val="24"/>
                  <w:szCs w:val="24"/>
                </w:rPr>
                <w:t>µ</w:t>
              </w:r>
              <w:r w:rsidR="00145AD1" w:rsidRPr="009D3332">
                <w:rPr>
                  <w:rFonts w:ascii="Arial" w:eastAsia="Times New Roman" w:hAnsi="Arial" w:cs="Arial"/>
                  <w:color w:val="000000"/>
                  <w:sz w:val="24"/>
                  <w:szCs w:val="24"/>
                </w:rPr>
                <w:t>V</w:t>
              </w:r>
            </w:ins>
            <w:proofErr w:type="spellEnd"/>
            <w:r w:rsidRPr="009D3332">
              <w:rPr>
                <w:rFonts w:ascii="Arial" w:eastAsia="Times New Roman" w:hAnsi="Arial" w:cs="Arial"/>
                <w:color w:val="000000"/>
                <w:sz w:val="24"/>
                <w:szCs w:val="24"/>
              </w:rPr>
              <w:t>/m</w:t>
            </w:r>
          </w:p>
        </w:tc>
        <w:tc>
          <w:tcPr>
            <w:tcW w:w="960" w:type="dxa"/>
            <w:tcBorders>
              <w:top w:val="nil"/>
              <w:left w:val="nil"/>
              <w:bottom w:val="nil"/>
              <w:right w:val="single" w:sz="4" w:space="0" w:color="auto"/>
            </w:tcBorders>
            <w:shd w:val="clear" w:color="000000" w:fill="FFFFFF"/>
            <w:noWrap/>
            <w:vAlign w:val="bottom"/>
            <w:hideMark/>
            <w:tcPrChange w:id="204"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02C58085"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650758DC" w14:textId="77777777" w:rsidTr="0029603A">
        <w:trPr>
          <w:trHeight w:val="315"/>
          <w:trPrChange w:id="205"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206"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496666F7"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207" w:author="Dick Shimp" w:date="2015-02-10T08:44:00Z">
              <w:tcPr>
                <w:tcW w:w="1360" w:type="dxa"/>
                <w:tcBorders>
                  <w:top w:val="nil"/>
                  <w:left w:val="nil"/>
                  <w:bottom w:val="nil"/>
                  <w:right w:val="nil"/>
                </w:tcBorders>
                <w:shd w:val="clear" w:color="000000" w:fill="FFFFFF"/>
                <w:noWrap/>
                <w:vAlign w:val="bottom"/>
                <w:hideMark/>
              </w:tcPr>
            </w:tcPrChange>
          </w:tcPr>
          <w:p w14:paraId="7888EBDE"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208" w:author="Dick Shimp" w:date="2015-02-10T08:44:00Z">
              <w:tcPr>
                <w:tcW w:w="2240" w:type="dxa"/>
                <w:tcBorders>
                  <w:top w:val="nil"/>
                  <w:left w:val="nil"/>
                  <w:bottom w:val="nil"/>
                  <w:right w:val="nil"/>
                </w:tcBorders>
                <w:shd w:val="clear" w:color="000000" w:fill="FFFFFF"/>
                <w:noWrap/>
                <w:vAlign w:val="bottom"/>
                <w:hideMark/>
              </w:tcPr>
            </w:tcPrChange>
          </w:tcPr>
          <w:p w14:paraId="37CD9132"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r w:rsidR="00A60639">
              <w:rPr>
                <w:rFonts w:ascii="Arial" w:eastAsia="Times New Roman" w:hAnsi="Arial" w:cs="Arial"/>
                <w:color w:val="000000"/>
                <w:sz w:val="24"/>
                <w:szCs w:val="24"/>
              </w:rPr>
              <w:t>Antenna Factor =</w:t>
            </w:r>
          </w:p>
        </w:tc>
        <w:tc>
          <w:tcPr>
            <w:tcW w:w="1620" w:type="dxa"/>
            <w:tcBorders>
              <w:top w:val="nil"/>
              <w:left w:val="nil"/>
              <w:bottom w:val="nil"/>
              <w:right w:val="nil"/>
            </w:tcBorders>
            <w:shd w:val="clear" w:color="000000" w:fill="FFFFFF"/>
            <w:noWrap/>
            <w:vAlign w:val="bottom"/>
            <w:hideMark/>
            <w:tcPrChange w:id="209" w:author="Dick Shimp" w:date="2015-02-10T08:44:00Z">
              <w:tcPr>
                <w:tcW w:w="1620" w:type="dxa"/>
                <w:tcBorders>
                  <w:top w:val="nil"/>
                  <w:left w:val="nil"/>
                  <w:bottom w:val="nil"/>
                  <w:right w:val="nil"/>
                </w:tcBorders>
                <w:shd w:val="clear" w:color="000000" w:fill="FFFFFF"/>
                <w:noWrap/>
                <w:vAlign w:val="bottom"/>
                <w:hideMark/>
              </w:tcPr>
            </w:tcPrChange>
          </w:tcPr>
          <w:p w14:paraId="6447F438" w14:textId="77777777" w:rsidR="009D3332" w:rsidRPr="009D3332" w:rsidRDefault="0029603A" w:rsidP="009D3332">
            <w:pPr>
              <w:spacing w:after="0" w:line="240" w:lineRule="auto"/>
              <w:rPr>
                <w:rFonts w:ascii="Arial" w:eastAsia="Times New Roman" w:hAnsi="Arial" w:cs="Arial"/>
                <w:color w:val="000000"/>
                <w:sz w:val="24"/>
                <w:szCs w:val="24"/>
              </w:rPr>
            </w:pPr>
            <w:ins w:id="210" w:author="Dick Shimp" w:date="2015-02-10T08:48:00Z">
              <w:r>
                <w:rPr>
                  <w:rFonts w:ascii="Arial" w:eastAsia="Times New Roman" w:hAnsi="Arial" w:cs="Arial"/>
                  <w:color w:val="000000"/>
                  <w:sz w:val="24"/>
                  <w:szCs w:val="24"/>
                </w:rPr>
                <w:t xml:space="preserve">     </w:t>
              </w:r>
            </w:ins>
            <w:r w:rsidR="00A60639">
              <w:rPr>
                <w:rFonts w:ascii="Arial" w:eastAsia="Times New Roman" w:hAnsi="Arial" w:cs="Arial"/>
                <w:color w:val="000000"/>
                <w:sz w:val="24"/>
                <w:szCs w:val="24"/>
              </w:rPr>
              <w:t>11.3 dB</w:t>
            </w:r>
          </w:p>
        </w:tc>
        <w:tc>
          <w:tcPr>
            <w:tcW w:w="1840" w:type="dxa"/>
            <w:tcBorders>
              <w:top w:val="nil"/>
              <w:left w:val="nil"/>
              <w:bottom w:val="nil"/>
              <w:right w:val="nil"/>
            </w:tcBorders>
            <w:shd w:val="clear" w:color="000000" w:fill="FFFFFF"/>
            <w:noWrap/>
            <w:vAlign w:val="bottom"/>
            <w:hideMark/>
            <w:tcPrChange w:id="211" w:author="Dick Shimp" w:date="2015-02-10T08:44:00Z">
              <w:tcPr>
                <w:tcW w:w="1840" w:type="dxa"/>
                <w:tcBorders>
                  <w:top w:val="nil"/>
                  <w:left w:val="nil"/>
                  <w:bottom w:val="nil"/>
                  <w:right w:val="nil"/>
                </w:tcBorders>
                <w:shd w:val="clear" w:color="000000" w:fill="FFFFFF"/>
                <w:noWrap/>
                <w:vAlign w:val="bottom"/>
                <w:hideMark/>
              </w:tcPr>
            </w:tcPrChange>
          </w:tcPr>
          <w:p w14:paraId="3770E601" w14:textId="77777777" w:rsidR="009D3332" w:rsidRPr="009D3332" w:rsidRDefault="009D3332" w:rsidP="009D3332">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741" w:type="dxa"/>
            <w:tcBorders>
              <w:top w:val="nil"/>
              <w:left w:val="nil"/>
              <w:bottom w:val="nil"/>
              <w:right w:val="nil"/>
            </w:tcBorders>
            <w:shd w:val="clear" w:color="000000" w:fill="FFFFFF"/>
            <w:noWrap/>
            <w:vAlign w:val="bottom"/>
            <w:hideMark/>
            <w:tcPrChange w:id="212" w:author="Dick Shimp" w:date="2015-02-10T08:44:00Z">
              <w:tcPr>
                <w:tcW w:w="1620" w:type="dxa"/>
                <w:tcBorders>
                  <w:top w:val="nil"/>
                  <w:left w:val="nil"/>
                  <w:bottom w:val="nil"/>
                  <w:right w:val="nil"/>
                </w:tcBorders>
                <w:shd w:val="clear" w:color="000000" w:fill="FFFFFF"/>
                <w:noWrap/>
                <w:vAlign w:val="bottom"/>
                <w:hideMark/>
              </w:tcPr>
            </w:tcPrChange>
          </w:tcPr>
          <w:p w14:paraId="01349028" w14:textId="77777777" w:rsidR="009D3332" w:rsidRPr="009D3332" w:rsidRDefault="009D3332" w:rsidP="009D3332">
            <w:pPr>
              <w:spacing w:after="0" w:line="240" w:lineRule="auto"/>
              <w:jc w:val="center"/>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nil"/>
              <w:left w:val="nil"/>
              <w:bottom w:val="nil"/>
              <w:right w:val="single" w:sz="4" w:space="0" w:color="auto"/>
            </w:tcBorders>
            <w:shd w:val="clear" w:color="000000" w:fill="FFFFFF"/>
            <w:noWrap/>
            <w:vAlign w:val="bottom"/>
            <w:hideMark/>
            <w:tcPrChange w:id="213"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588AEF33"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14:paraId="30A25D90" w14:textId="77777777" w:rsidTr="0029603A">
        <w:trPr>
          <w:trHeight w:val="315"/>
          <w:trPrChange w:id="214"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hideMark/>
            <w:tcPrChange w:id="215" w:author="Dick Shimp" w:date="2015-02-10T08:44:00Z">
              <w:tcPr>
                <w:tcW w:w="460" w:type="dxa"/>
                <w:tcBorders>
                  <w:top w:val="nil"/>
                  <w:left w:val="single" w:sz="4" w:space="0" w:color="auto"/>
                  <w:bottom w:val="nil"/>
                  <w:right w:val="nil"/>
                </w:tcBorders>
                <w:shd w:val="clear" w:color="000000" w:fill="FFFFFF"/>
                <w:noWrap/>
                <w:vAlign w:val="bottom"/>
                <w:hideMark/>
              </w:tcPr>
            </w:tcPrChange>
          </w:tcPr>
          <w:p w14:paraId="65E8D35A"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360" w:type="dxa"/>
            <w:tcBorders>
              <w:top w:val="nil"/>
              <w:left w:val="nil"/>
              <w:bottom w:val="nil"/>
              <w:right w:val="nil"/>
            </w:tcBorders>
            <w:shd w:val="clear" w:color="000000" w:fill="FFFFFF"/>
            <w:noWrap/>
            <w:vAlign w:val="bottom"/>
            <w:hideMark/>
            <w:tcPrChange w:id="216" w:author="Dick Shimp" w:date="2015-02-10T08:44:00Z">
              <w:tcPr>
                <w:tcW w:w="1360" w:type="dxa"/>
                <w:tcBorders>
                  <w:top w:val="nil"/>
                  <w:left w:val="nil"/>
                  <w:bottom w:val="nil"/>
                  <w:right w:val="nil"/>
                </w:tcBorders>
                <w:shd w:val="clear" w:color="000000" w:fill="FFFFFF"/>
                <w:noWrap/>
                <w:vAlign w:val="bottom"/>
                <w:hideMark/>
              </w:tcPr>
            </w:tcPrChange>
          </w:tcPr>
          <w:p w14:paraId="3000FEF6"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2240" w:type="dxa"/>
            <w:tcBorders>
              <w:top w:val="nil"/>
              <w:left w:val="nil"/>
              <w:bottom w:val="nil"/>
              <w:right w:val="nil"/>
            </w:tcBorders>
            <w:shd w:val="clear" w:color="000000" w:fill="FFFFFF"/>
            <w:noWrap/>
            <w:vAlign w:val="bottom"/>
            <w:hideMark/>
            <w:tcPrChange w:id="217" w:author="Dick Shimp" w:date="2015-02-10T08:44:00Z">
              <w:tcPr>
                <w:tcW w:w="2240" w:type="dxa"/>
                <w:tcBorders>
                  <w:top w:val="nil"/>
                  <w:left w:val="nil"/>
                  <w:bottom w:val="nil"/>
                  <w:right w:val="nil"/>
                </w:tcBorders>
                <w:shd w:val="clear" w:color="000000" w:fill="FFFFFF"/>
                <w:noWrap/>
                <w:vAlign w:val="bottom"/>
                <w:hideMark/>
              </w:tcPr>
            </w:tcPrChange>
          </w:tcPr>
          <w:p w14:paraId="3141DFFC"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620" w:type="dxa"/>
            <w:tcBorders>
              <w:top w:val="nil"/>
              <w:left w:val="nil"/>
              <w:bottom w:val="nil"/>
              <w:right w:val="nil"/>
            </w:tcBorders>
            <w:shd w:val="clear" w:color="000000" w:fill="FFFFFF"/>
            <w:noWrap/>
            <w:vAlign w:val="bottom"/>
            <w:hideMark/>
            <w:tcPrChange w:id="218" w:author="Dick Shimp" w:date="2015-02-10T08:44:00Z">
              <w:tcPr>
                <w:tcW w:w="1620" w:type="dxa"/>
                <w:tcBorders>
                  <w:top w:val="nil"/>
                  <w:left w:val="nil"/>
                  <w:bottom w:val="nil"/>
                  <w:right w:val="nil"/>
                </w:tcBorders>
                <w:shd w:val="clear" w:color="000000" w:fill="FFFFFF"/>
                <w:noWrap/>
                <w:vAlign w:val="bottom"/>
                <w:hideMark/>
              </w:tcPr>
            </w:tcPrChange>
          </w:tcPr>
          <w:p w14:paraId="473A9E5D"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840" w:type="dxa"/>
            <w:tcBorders>
              <w:top w:val="nil"/>
              <w:left w:val="nil"/>
              <w:bottom w:val="nil"/>
              <w:right w:val="nil"/>
            </w:tcBorders>
            <w:shd w:val="clear" w:color="000000" w:fill="FFFFFF"/>
            <w:noWrap/>
            <w:vAlign w:val="bottom"/>
            <w:hideMark/>
            <w:tcPrChange w:id="219" w:author="Dick Shimp" w:date="2015-02-10T08:44:00Z">
              <w:tcPr>
                <w:tcW w:w="1840" w:type="dxa"/>
                <w:tcBorders>
                  <w:top w:val="nil"/>
                  <w:left w:val="nil"/>
                  <w:bottom w:val="nil"/>
                  <w:right w:val="nil"/>
                </w:tcBorders>
                <w:shd w:val="clear" w:color="000000" w:fill="FFFFFF"/>
                <w:noWrap/>
                <w:vAlign w:val="bottom"/>
                <w:hideMark/>
              </w:tcPr>
            </w:tcPrChange>
          </w:tcPr>
          <w:p w14:paraId="2EDA2B21"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1741" w:type="dxa"/>
            <w:tcBorders>
              <w:top w:val="nil"/>
              <w:left w:val="nil"/>
              <w:bottom w:val="nil"/>
              <w:right w:val="nil"/>
            </w:tcBorders>
            <w:shd w:val="clear" w:color="000000" w:fill="FFFFFF"/>
            <w:noWrap/>
            <w:vAlign w:val="bottom"/>
            <w:hideMark/>
            <w:tcPrChange w:id="220" w:author="Dick Shimp" w:date="2015-02-10T08:44:00Z">
              <w:tcPr>
                <w:tcW w:w="1620" w:type="dxa"/>
                <w:tcBorders>
                  <w:top w:val="nil"/>
                  <w:left w:val="nil"/>
                  <w:bottom w:val="nil"/>
                  <w:right w:val="nil"/>
                </w:tcBorders>
                <w:shd w:val="clear" w:color="000000" w:fill="FFFFFF"/>
                <w:noWrap/>
                <w:vAlign w:val="bottom"/>
                <w:hideMark/>
              </w:tcPr>
            </w:tcPrChange>
          </w:tcPr>
          <w:p w14:paraId="02B5668F"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c>
          <w:tcPr>
            <w:tcW w:w="960" w:type="dxa"/>
            <w:tcBorders>
              <w:top w:val="nil"/>
              <w:left w:val="nil"/>
              <w:bottom w:val="nil"/>
              <w:right w:val="single" w:sz="4" w:space="0" w:color="auto"/>
            </w:tcBorders>
            <w:shd w:val="clear" w:color="000000" w:fill="FFFFFF"/>
            <w:noWrap/>
            <w:vAlign w:val="bottom"/>
            <w:hideMark/>
            <w:tcPrChange w:id="221" w:author="Dick Shimp" w:date="2015-02-10T08:44:00Z">
              <w:tcPr>
                <w:tcW w:w="960" w:type="dxa"/>
                <w:tcBorders>
                  <w:top w:val="nil"/>
                  <w:left w:val="nil"/>
                  <w:bottom w:val="nil"/>
                  <w:right w:val="single" w:sz="4" w:space="0" w:color="auto"/>
                </w:tcBorders>
                <w:shd w:val="clear" w:color="000000" w:fill="FFFFFF"/>
                <w:noWrap/>
                <w:vAlign w:val="bottom"/>
                <w:hideMark/>
              </w:tcPr>
            </w:tcPrChange>
          </w:tcPr>
          <w:p w14:paraId="042C4010" w14:textId="77777777" w:rsidR="009D3332" w:rsidRPr="009D3332" w:rsidRDefault="009D3332" w:rsidP="009D3332">
            <w:pPr>
              <w:spacing w:after="0" w:line="240" w:lineRule="auto"/>
              <w:rPr>
                <w:rFonts w:ascii="Arial" w:eastAsia="Times New Roman" w:hAnsi="Arial" w:cs="Arial"/>
                <w:color w:val="000000"/>
                <w:sz w:val="24"/>
                <w:szCs w:val="24"/>
              </w:rPr>
            </w:pPr>
            <w:r w:rsidRPr="009D3332">
              <w:rPr>
                <w:rFonts w:ascii="Arial" w:eastAsia="Times New Roman" w:hAnsi="Arial" w:cs="Arial"/>
                <w:color w:val="000000"/>
                <w:sz w:val="24"/>
                <w:szCs w:val="24"/>
              </w:rPr>
              <w:t> </w:t>
            </w:r>
          </w:p>
        </w:tc>
      </w:tr>
      <w:tr w:rsidR="009D3332" w:rsidRPr="009D3332" w:rsidDel="0029603A" w14:paraId="17029509" w14:textId="77777777" w:rsidTr="0029603A">
        <w:trPr>
          <w:trHeight w:val="315"/>
          <w:del w:id="222" w:author="Dick Shimp" w:date="2015-02-10T08:44:00Z"/>
          <w:trPrChange w:id="223"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tcPrChange w:id="224" w:author="Dick Shimp" w:date="2015-02-10T08:44:00Z">
              <w:tcPr>
                <w:tcW w:w="460" w:type="dxa"/>
                <w:tcBorders>
                  <w:top w:val="nil"/>
                  <w:left w:val="single" w:sz="4" w:space="0" w:color="auto"/>
                  <w:bottom w:val="nil"/>
                  <w:right w:val="nil"/>
                </w:tcBorders>
                <w:shd w:val="clear" w:color="000000" w:fill="FFFFFF"/>
                <w:noWrap/>
                <w:vAlign w:val="bottom"/>
              </w:tcPr>
            </w:tcPrChange>
          </w:tcPr>
          <w:p w14:paraId="5FEC2D2D" w14:textId="77777777" w:rsidR="009D3332" w:rsidRPr="009D3332" w:rsidDel="0029603A" w:rsidRDefault="009D3332" w:rsidP="009D3332">
            <w:pPr>
              <w:spacing w:after="0" w:line="240" w:lineRule="auto"/>
              <w:rPr>
                <w:del w:id="225" w:author="Dick Shimp" w:date="2015-02-10T08:44:00Z"/>
                <w:rFonts w:ascii="Arial" w:eastAsia="Times New Roman" w:hAnsi="Arial" w:cs="Arial"/>
                <w:color w:val="000000"/>
                <w:sz w:val="24"/>
                <w:szCs w:val="24"/>
              </w:rPr>
            </w:pPr>
            <w:del w:id="226" w:author="Dick Shimp" w:date="2015-02-10T08:44:00Z">
              <w:r w:rsidRPr="009D3332" w:rsidDel="00145AD1">
                <w:rPr>
                  <w:rFonts w:ascii="Arial" w:eastAsia="Times New Roman" w:hAnsi="Arial" w:cs="Arial"/>
                  <w:color w:val="000000"/>
                  <w:sz w:val="24"/>
                  <w:szCs w:val="24"/>
                </w:rPr>
                <w:delText> </w:delText>
              </w:r>
            </w:del>
          </w:p>
        </w:tc>
        <w:tc>
          <w:tcPr>
            <w:tcW w:w="1360" w:type="dxa"/>
            <w:tcBorders>
              <w:top w:val="nil"/>
              <w:left w:val="nil"/>
              <w:bottom w:val="nil"/>
              <w:right w:val="nil"/>
            </w:tcBorders>
            <w:shd w:val="clear" w:color="000000" w:fill="FFFFFF"/>
            <w:noWrap/>
            <w:vAlign w:val="bottom"/>
            <w:tcPrChange w:id="227" w:author="Dick Shimp" w:date="2015-02-10T08:44:00Z">
              <w:tcPr>
                <w:tcW w:w="1360" w:type="dxa"/>
                <w:tcBorders>
                  <w:top w:val="nil"/>
                  <w:left w:val="nil"/>
                  <w:bottom w:val="nil"/>
                  <w:right w:val="nil"/>
                </w:tcBorders>
                <w:shd w:val="clear" w:color="000000" w:fill="FFFFFF"/>
                <w:noWrap/>
                <w:vAlign w:val="bottom"/>
              </w:tcPr>
            </w:tcPrChange>
          </w:tcPr>
          <w:p w14:paraId="028DFA12" w14:textId="77777777" w:rsidR="009D3332" w:rsidRPr="009D3332" w:rsidDel="0029603A" w:rsidRDefault="009D3332" w:rsidP="009D3332">
            <w:pPr>
              <w:spacing w:after="0" w:line="240" w:lineRule="auto"/>
              <w:rPr>
                <w:del w:id="228" w:author="Dick Shimp" w:date="2015-02-10T08:44:00Z"/>
                <w:rFonts w:ascii="Arial" w:eastAsia="Times New Roman" w:hAnsi="Arial" w:cs="Arial"/>
                <w:color w:val="000000"/>
                <w:sz w:val="24"/>
                <w:szCs w:val="24"/>
              </w:rPr>
            </w:pPr>
            <w:del w:id="229" w:author="Dick Shimp" w:date="2015-02-10T08:44:00Z">
              <w:r w:rsidRPr="009D3332" w:rsidDel="00145AD1">
                <w:rPr>
                  <w:rFonts w:ascii="Arial" w:eastAsia="Times New Roman" w:hAnsi="Arial" w:cs="Arial"/>
                  <w:color w:val="000000"/>
                  <w:sz w:val="24"/>
                  <w:szCs w:val="24"/>
                </w:rPr>
                <w:delText> </w:delText>
              </w:r>
            </w:del>
          </w:p>
        </w:tc>
        <w:tc>
          <w:tcPr>
            <w:tcW w:w="2240" w:type="dxa"/>
            <w:tcBorders>
              <w:top w:val="nil"/>
              <w:left w:val="nil"/>
              <w:bottom w:val="nil"/>
              <w:right w:val="nil"/>
            </w:tcBorders>
            <w:shd w:val="clear" w:color="000000" w:fill="FFFFFF"/>
            <w:noWrap/>
            <w:vAlign w:val="bottom"/>
            <w:tcPrChange w:id="230" w:author="Dick Shimp" w:date="2015-02-10T08:44:00Z">
              <w:tcPr>
                <w:tcW w:w="2240" w:type="dxa"/>
                <w:tcBorders>
                  <w:top w:val="nil"/>
                  <w:left w:val="nil"/>
                  <w:bottom w:val="nil"/>
                  <w:right w:val="nil"/>
                </w:tcBorders>
                <w:shd w:val="clear" w:color="000000" w:fill="FFFFFF"/>
                <w:noWrap/>
                <w:vAlign w:val="bottom"/>
              </w:tcPr>
            </w:tcPrChange>
          </w:tcPr>
          <w:p w14:paraId="1BBF30C0" w14:textId="77777777" w:rsidR="009D3332" w:rsidRPr="009D3332" w:rsidDel="0029603A" w:rsidRDefault="009D3332" w:rsidP="009D3332">
            <w:pPr>
              <w:spacing w:after="0" w:line="240" w:lineRule="auto"/>
              <w:rPr>
                <w:del w:id="231" w:author="Dick Shimp" w:date="2015-02-10T08:44:00Z"/>
                <w:rFonts w:ascii="Arial" w:eastAsia="Times New Roman" w:hAnsi="Arial" w:cs="Arial"/>
                <w:color w:val="000000"/>
                <w:sz w:val="24"/>
                <w:szCs w:val="24"/>
              </w:rPr>
            </w:pPr>
            <w:del w:id="232" w:author="Dick Shimp" w:date="2015-02-10T08:44:00Z">
              <w:r w:rsidRPr="009D3332" w:rsidDel="00145AD1">
                <w:rPr>
                  <w:rFonts w:ascii="Arial" w:eastAsia="Times New Roman" w:hAnsi="Arial" w:cs="Arial"/>
                  <w:color w:val="000000"/>
                  <w:sz w:val="24"/>
                  <w:szCs w:val="24"/>
                </w:rPr>
                <w:delText> </w:delText>
              </w:r>
            </w:del>
          </w:p>
        </w:tc>
        <w:tc>
          <w:tcPr>
            <w:tcW w:w="1620" w:type="dxa"/>
            <w:tcBorders>
              <w:top w:val="nil"/>
              <w:left w:val="nil"/>
              <w:bottom w:val="nil"/>
              <w:right w:val="nil"/>
            </w:tcBorders>
            <w:shd w:val="clear" w:color="000000" w:fill="FFFFFF"/>
            <w:noWrap/>
            <w:vAlign w:val="bottom"/>
            <w:tcPrChange w:id="233" w:author="Dick Shimp" w:date="2015-02-10T08:44:00Z">
              <w:tcPr>
                <w:tcW w:w="1620" w:type="dxa"/>
                <w:tcBorders>
                  <w:top w:val="nil"/>
                  <w:left w:val="nil"/>
                  <w:bottom w:val="nil"/>
                  <w:right w:val="nil"/>
                </w:tcBorders>
                <w:shd w:val="clear" w:color="000000" w:fill="FFFFFF"/>
                <w:noWrap/>
                <w:vAlign w:val="bottom"/>
              </w:tcPr>
            </w:tcPrChange>
          </w:tcPr>
          <w:p w14:paraId="10BDEFAD" w14:textId="77777777" w:rsidR="009D3332" w:rsidRPr="009D3332" w:rsidDel="0029603A" w:rsidRDefault="009D3332" w:rsidP="009D3332">
            <w:pPr>
              <w:spacing w:after="0" w:line="240" w:lineRule="auto"/>
              <w:rPr>
                <w:del w:id="234" w:author="Dick Shimp" w:date="2015-02-10T08:44:00Z"/>
                <w:rFonts w:ascii="Arial" w:eastAsia="Times New Roman" w:hAnsi="Arial" w:cs="Arial"/>
                <w:color w:val="000000"/>
                <w:sz w:val="24"/>
                <w:szCs w:val="24"/>
              </w:rPr>
            </w:pPr>
            <w:del w:id="235" w:author="Dick Shimp" w:date="2015-02-10T08:44:00Z">
              <w:r w:rsidRPr="009D3332" w:rsidDel="00145AD1">
                <w:rPr>
                  <w:rFonts w:ascii="Arial" w:eastAsia="Times New Roman" w:hAnsi="Arial" w:cs="Arial"/>
                  <w:color w:val="000000"/>
                  <w:sz w:val="24"/>
                  <w:szCs w:val="24"/>
                </w:rPr>
                <w:delText> </w:delText>
              </w:r>
            </w:del>
          </w:p>
        </w:tc>
        <w:tc>
          <w:tcPr>
            <w:tcW w:w="1840" w:type="dxa"/>
            <w:tcBorders>
              <w:top w:val="nil"/>
              <w:left w:val="nil"/>
              <w:bottom w:val="nil"/>
              <w:right w:val="nil"/>
            </w:tcBorders>
            <w:shd w:val="clear" w:color="000000" w:fill="FFFFFF"/>
            <w:noWrap/>
            <w:vAlign w:val="bottom"/>
            <w:tcPrChange w:id="236" w:author="Dick Shimp" w:date="2015-02-10T08:44:00Z">
              <w:tcPr>
                <w:tcW w:w="1840" w:type="dxa"/>
                <w:tcBorders>
                  <w:top w:val="nil"/>
                  <w:left w:val="nil"/>
                  <w:bottom w:val="nil"/>
                  <w:right w:val="nil"/>
                </w:tcBorders>
                <w:shd w:val="clear" w:color="000000" w:fill="FFFFFF"/>
                <w:noWrap/>
                <w:vAlign w:val="bottom"/>
              </w:tcPr>
            </w:tcPrChange>
          </w:tcPr>
          <w:p w14:paraId="61A0739F" w14:textId="77777777" w:rsidR="009D3332" w:rsidRPr="009D3332" w:rsidDel="0029603A" w:rsidRDefault="009D3332" w:rsidP="009D3332">
            <w:pPr>
              <w:spacing w:after="0" w:line="240" w:lineRule="auto"/>
              <w:rPr>
                <w:del w:id="237" w:author="Dick Shimp" w:date="2015-02-10T08:44:00Z"/>
                <w:rFonts w:ascii="Arial" w:eastAsia="Times New Roman" w:hAnsi="Arial" w:cs="Arial"/>
                <w:color w:val="000000"/>
                <w:sz w:val="24"/>
                <w:szCs w:val="24"/>
              </w:rPr>
            </w:pPr>
            <w:del w:id="238" w:author="Dick Shimp" w:date="2015-02-10T08:44:00Z">
              <w:r w:rsidRPr="009D3332" w:rsidDel="00145AD1">
                <w:rPr>
                  <w:rFonts w:ascii="Arial" w:eastAsia="Times New Roman" w:hAnsi="Arial" w:cs="Arial"/>
                  <w:color w:val="000000"/>
                  <w:sz w:val="24"/>
                  <w:szCs w:val="24"/>
                </w:rPr>
                <w:delText> </w:delText>
              </w:r>
            </w:del>
          </w:p>
        </w:tc>
        <w:tc>
          <w:tcPr>
            <w:tcW w:w="1741" w:type="dxa"/>
            <w:tcBorders>
              <w:top w:val="nil"/>
              <w:left w:val="nil"/>
              <w:bottom w:val="nil"/>
              <w:right w:val="nil"/>
            </w:tcBorders>
            <w:shd w:val="clear" w:color="000000" w:fill="FFFFFF"/>
            <w:noWrap/>
            <w:vAlign w:val="bottom"/>
            <w:tcPrChange w:id="239" w:author="Dick Shimp" w:date="2015-02-10T08:44:00Z">
              <w:tcPr>
                <w:tcW w:w="1620" w:type="dxa"/>
                <w:tcBorders>
                  <w:top w:val="nil"/>
                  <w:left w:val="nil"/>
                  <w:bottom w:val="nil"/>
                  <w:right w:val="nil"/>
                </w:tcBorders>
                <w:shd w:val="clear" w:color="000000" w:fill="FFFFFF"/>
                <w:noWrap/>
                <w:vAlign w:val="bottom"/>
              </w:tcPr>
            </w:tcPrChange>
          </w:tcPr>
          <w:p w14:paraId="6380884E" w14:textId="77777777" w:rsidR="009D3332" w:rsidRPr="009D3332" w:rsidDel="0029603A" w:rsidRDefault="009D3332" w:rsidP="009D3332">
            <w:pPr>
              <w:spacing w:after="0" w:line="240" w:lineRule="auto"/>
              <w:rPr>
                <w:del w:id="240" w:author="Dick Shimp" w:date="2015-02-10T08:44:00Z"/>
                <w:rFonts w:ascii="Arial" w:eastAsia="Times New Roman" w:hAnsi="Arial" w:cs="Arial"/>
                <w:color w:val="000000"/>
                <w:sz w:val="24"/>
                <w:szCs w:val="24"/>
              </w:rPr>
            </w:pPr>
            <w:del w:id="241" w:author="Dick Shimp" w:date="2015-02-10T08:44:00Z">
              <w:r w:rsidRPr="009D3332" w:rsidDel="00145AD1">
                <w:rPr>
                  <w:rFonts w:ascii="Arial" w:eastAsia="Times New Roman" w:hAnsi="Arial" w:cs="Arial"/>
                  <w:color w:val="000000"/>
                  <w:sz w:val="24"/>
                  <w:szCs w:val="24"/>
                </w:rPr>
                <w:delText> </w:delText>
              </w:r>
            </w:del>
          </w:p>
        </w:tc>
        <w:tc>
          <w:tcPr>
            <w:tcW w:w="960" w:type="dxa"/>
            <w:tcBorders>
              <w:top w:val="nil"/>
              <w:left w:val="nil"/>
              <w:bottom w:val="nil"/>
              <w:right w:val="single" w:sz="4" w:space="0" w:color="auto"/>
            </w:tcBorders>
            <w:shd w:val="clear" w:color="000000" w:fill="FFFFFF"/>
            <w:noWrap/>
            <w:vAlign w:val="bottom"/>
            <w:tcPrChange w:id="242" w:author="Dick Shimp" w:date="2015-02-10T08:44:00Z">
              <w:tcPr>
                <w:tcW w:w="960" w:type="dxa"/>
                <w:tcBorders>
                  <w:top w:val="nil"/>
                  <w:left w:val="nil"/>
                  <w:bottom w:val="nil"/>
                  <w:right w:val="single" w:sz="4" w:space="0" w:color="auto"/>
                </w:tcBorders>
                <w:shd w:val="clear" w:color="000000" w:fill="FFFFFF"/>
                <w:noWrap/>
                <w:vAlign w:val="bottom"/>
              </w:tcPr>
            </w:tcPrChange>
          </w:tcPr>
          <w:p w14:paraId="54FA079A" w14:textId="77777777" w:rsidR="009D3332" w:rsidRPr="009D3332" w:rsidDel="0029603A" w:rsidRDefault="009D3332" w:rsidP="009D3332">
            <w:pPr>
              <w:spacing w:after="0" w:line="240" w:lineRule="auto"/>
              <w:rPr>
                <w:del w:id="243" w:author="Dick Shimp" w:date="2015-02-10T08:44:00Z"/>
                <w:rFonts w:ascii="Arial" w:eastAsia="Times New Roman" w:hAnsi="Arial" w:cs="Arial"/>
                <w:color w:val="000000"/>
                <w:sz w:val="24"/>
                <w:szCs w:val="24"/>
              </w:rPr>
            </w:pPr>
            <w:del w:id="244" w:author="Dick Shimp" w:date="2015-02-10T08:44:00Z">
              <w:r w:rsidRPr="009D3332" w:rsidDel="00145AD1">
                <w:rPr>
                  <w:rFonts w:ascii="Arial" w:eastAsia="Times New Roman" w:hAnsi="Arial" w:cs="Arial"/>
                  <w:color w:val="000000"/>
                  <w:sz w:val="24"/>
                  <w:szCs w:val="24"/>
                </w:rPr>
                <w:delText> </w:delText>
              </w:r>
            </w:del>
          </w:p>
        </w:tc>
      </w:tr>
      <w:tr w:rsidR="009D3332" w:rsidRPr="009D3332" w:rsidDel="0029603A" w14:paraId="33E988D4" w14:textId="77777777" w:rsidTr="0029603A">
        <w:trPr>
          <w:trHeight w:val="315"/>
          <w:del w:id="245" w:author="Dick Shimp" w:date="2015-02-10T08:44:00Z"/>
          <w:trPrChange w:id="246" w:author="Dick Shimp" w:date="2015-02-10T08:44:00Z">
            <w:trPr>
              <w:trHeight w:val="315"/>
            </w:trPr>
          </w:trPrChange>
        </w:trPr>
        <w:tc>
          <w:tcPr>
            <w:tcW w:w="460" w:type="dxa"/>
            <w:tcBorders>
              <w:top w:val="nil"/>
              <w:left w:val="single" w:sz="4" w:space="0" w:color="auto"/>
              <w:bottom w:val="nil"/>
              <w:right w:val="nil"/>
            </w:tcBorders>
            <w:shd w:val="clear" w:color="000000" w:fill="FFFFFF"/>
            <w:noWrap/>
            <w:vAlign w:val="bottom"/>
            <w:tcPrChange w:id="247" w:author="Dick Shimp" w:date="2015-02-10T08:44:00Z">
              <w:tcPr>
                <w:tcW w:w="460" w:type="dxa"/>
                <w:tcBorders>
                  <w:top w:val="nil"/>
                  <w:left w:val="single" w:sz="4" w:space="0" w:color="auto"/>
                  <w:bottom w:val="nil"/>
                  <w:right w:val="nil"/>
                </w:tcBorders>
                <w:shd w:val="clear" w:color="000000" w:fill="FFFFFF"/>
                <w:noWrap/>
                <w:vAlign w:val="bottom"/>
              </w:tcPr>
            </w:tcPrChange>
          </w:tcPr>
          <w:p w14:paraId="591C37EF" w14:textId="77777777" w:rsidR="009D3332" w:rsidRPr="009D3332" w:rsidDel="0029603A" w:rsidRDefault="009D3332" w:rsidP="009D3332">
            <w:pPr>
              <w:spacing w:after="0" w:line="240" w:lineRule="auto"/>
              <w:rPr>
                <w:del w:id="248" w:author="Dick Shimp" w:date="2015-02-10T08:44:00Z"/>
                <w:rFonts w:ascii="Arial" w:eastAsia="Times New Roman" w:hAnsi="Arial" w:cs="Arial"/>
                <w:color w:val="000000"/>
                <w:sz w:val="24"/>
                <w:szCs w:val="24"/>
              </w:rPr>
            </w:pPr>
            <w:del w:id="249" w:author="Dick Shimp" w:date="2015-02-10T08:44:00Z">
              <w:r w:rsidRPr="009D3332" w:rsidDel="00145AD1">
                <w:rPr>
                  <w:rFonts w:ascii="Arial" w:eastAsia="Times New Roman" w:hAnsi="Arial" w:cs="Arial"/>
                  <w:color w:val="000000"/>
                  <w:sz w:val="24"/>
                  <w:szCs w:val="24"/>
                </w:rPr>
                <w:delText> </w:delText>
              </w:r>
            </w:del>
          </w:p>
        </w:tc>
        <w:tc>
          <w:tcPr>
            <w:tcW w:w="1360" w:type="dxa"/>
            <w:tcBorders>
              <w:top w:val="nil"/>
              <w:left w:val="nil"/>
              <w:bottom w:val="nil"/>
              <w:right w:val="nil"/>
            </w:tcBorders>
            <w:shd w:val="clear" w:color="000000" w:fill="FFFFFF"/>
            <w:noWrap/>
            <w:vAlign w:val="bottom"/>
            <w:tcPrChange w:id="250" w:author="Dick Shimp" w:date="2015-02-10T08:44:00Z">
              <w:tcPr>
                <w:tcW w:w="1360" w:type="dxa"/>
                <w:tcBorders>
                  <w:top w:val="nil"/>
                  <w:left w:val="nil"/>
                  <w:bottom w:val="nil"/>
                  <w:right w:val="nil"/>
                </w:tcBorders>
                <w:shd w:val="clear" w:color="000000" w:fill="FFFFFF"/>
                <w:noWrap/>
                <w:vAlign w:val="bottom"/>
              </w:tcPr>
            </w:tcPrChange>
          </w:tcPr>
          <w:p w14:paraId="2A9AB879" w14:textId="77777777" w:rsidR="009D3332" w:rsidRPr="009D3332" w:rsidDel="0029603A" w:rsidRDefault="009D3332" w:rsidP="009D3332">
            <w:pPr>
              <w:spacing w:after="0" w:line="240" w:lineRule="auto"/>
              <w:rPr>
                <w:del w:id="251" w:author="Dick Shimp" w:date="2015-02-10T08:44:00Z"/>
                <w:rFonts w:ascii="Arial" w:eastAsia="Times New Roman" w:hAnsi="Arial" w:cs="Arial"/>
                <w:color w:val="000000"/>
                <w:sz w:val="24"/>
                <w:szCs w:val="24"/>
              </w:rPr>
            </w:pPr>
            <w:del w:id="252" w:author="Dick Shimp" w:date="2015-02-10T08:44:00Z">
              <w:r w:rsidRPr="009D3332" w:rsidDel="00145AD1">
                <w:rPr>
                  <w:rFonts w:ascii="Arial" w:eastAsia="Times New Roman" w:hAnsi="Arial" w:cs="Arial"/>
                  <w:color w:val="000000"/>
                  <w:sz w:val="24"/>
                  <w:szCs w:val="24"/>
                </w:rPr>
                <w:delText> </w:delText>
              </w:r>
            </w:del>
          </w:p>
        </w:tc>
        <w:tc>
          <w:tcPr>
            <w:tcW w:w="2240" w:type="dxa"/>
            <w:tcBorders>
              <w:top w:val="nil"/>
              <w:left w:val="nil"/>
              <w:bottom w:val="nil"/>
              <w:right w:val="nil"/>
            </w:tcBorders>
            <w:shd w:val="clear" w:color="000000" w:fill="FFFFFF"/>
            <w:noWrap/>
            <w:vAlign w:val="bottom"/>
            <w:tcPrChange w:id="253" w:author="Dick Shimp" w:date="2015-02-10T08:44:00Z">
              <w:tcPr>
                <w:tcW w:w="2240" w:type="dxa"/>
                <w:tcBorders>
                  <w:top w:val="nil"/>
                  <w:left w:val="nil"/>
                  <w:bottom w:val="nil"/>
                  <w:right w:val="nil"/>
                </w:tcBorders>
                <w:shd w:val="clear" w:color="000000" w:fill="FFFFFF"/>
                <w:noWrap/>
                <w:vAlign w:val="bottom"/>
              </w:tcPr>
            </w:tcPrChange>
          </w:tcPr>
          <w:p w14:paraId="0CA3BBF9" w14:textId="77777777" w:rsidR="009D3332" w:rsidRPr="009D3332" w:rsidDel="0029603A" w:rsidRDefault="009D3332" w:rsidP="009D3332">
            <w:pPr>
              <w:spacing w:after="0" w:line="240" w:lineRule="auto"/>
              <w:rPr>
                <w:del w:id="254" w:author="Dick Shimp" w:date="2015-02-10T08:44:00Z"/>
                <w:rFonts w:ascii="Arial" w:eastAsia="Times New Roman" w:hAnsi="Arial" w:cs="Arial"/>
                <w:color w:val="000000"/>
                <w:sz w:val="24"/>
                <w:szCs w:val="24"/>
              </w:rPr>
            </w:pPr>
            <w:del w:id="255" w:author="Dick Shimp" w:date="2015-02-10T08:44:00Z">
              <w:r w:rsidRPr="009D3332" w:rsidDel="00145AD1">
                <w:rPr>
                  <w:rFonts w:ascii="Arial" w:eastAsia="Times New Roman" w:hAnsi="Arial" w:cs="Arial"/>
                  <w:color w:val="000000"/>
                  <w:sz w:val="24"/>
                  <w:szCs w:val="24"/>
                </w:rPr>
                <w:delText> </w:delText>
              </w:r>
            </w:del>
          </w:p>
        </w:tc>
        <w:tc>
          <w:tcPr>
            <w:tcW w:w="1620" w:type="dxa"/>
            <w:tcBorders>
              <w:top w:val="nil"/>
              <w:left w:val="nil"/>
              <w:bottom w:val="nil"/>
              <w:right w:val="nil"/>
            </w:tcBorders>
            <w:shd w:val="clear" w:color="000000" w:fill="FFFFFF"/>
            <w:noWrap/>
            <w:vAlign w:val="bottom"/>
            <w:tcPrChange w:id="256" w:author="Dick Shimp" w:date="2015-02-10T08:44:00Z">
              <w:tcPr>
                <w:tcW w:w="1620" w:type="dxa"/>
                <w:tcBorders>
                  <w:top w:val="nil"/>
                  <w:left w:val="nil"/>
                  <w:bottom w:val="nil"/>
                  <w:right w:val="nil"/>
                </w:tcBorders>
                <w:shd w:val="clear" w:color="000000" w:fill="FFFFFF"/>
                <w:noWrap/>
                <w:vAlign w:val="bottom"/>
              </w:tcPr>
            </w:tcPrChange>
          </w:tcPr>
          <w:p w14:paraId="006EF3E9" w14:textId="77777777" w:rsidR="009D3332" w:rsidRPr="009D3332" w:rsidDel="0029603A" w:rsidRDefault="009D3332" w:rsidP="009D3332">
            <w:pPr>
              <w:spacing w:after="0" w:line="240" w:lineRule="auto"/>
              <w:rPr>
                <w:del w:id="257" w:author="Dick Shimp" w:date="2015-02-10T08:44:00Z"/>
                <w:rFonts w:ascii="Arial" w:eastAsia="Times New Roman" w:hAnsi="Arial" w:cs="Arial"/>
                <w:color w:val="000000"/>
                <w:sz w:val="24"/>
                <w:szCs w:val="24"/>
              </w:rPr>
            </w:pPr>
            <w:del w:id="258" w:author="Dick Shimp" w:date="2015-02-10T08:44:00Z">
              <w:r w:rsidRPr="009D3332" w:rsidDel="00145AD1">
                <w:rPr>
                  <w:rFonts w:ascii="Arial" w:eastAsia="Times New Roman" w:hAnsi="Arial" w:cs="Arial"/>
                  <w:color w:val="000000"/>
                  <w:sz w:val="24"/>
                  <w:szCs w:val="24"/>
                </w:rPr>
                <w:delText> </w:delText>
              </w:r>
            </w:del>
          </w:p>
        </w:tc>
        <w:tc>
          <w:tcPr>
            <w:tcW w:w="1840" w:type="dxa"/>
            <w:tcBorders>
              <w:top w:val="nil"/>
              <w:left w:val="nil"/>
              <w:bottom w:val="nil"/>
              <w:right w:val="nil"/>
            </w:tcBorders>
            <w:shd w:val="clear" w:color="000000" w:fill="FFFFFF"/>
            <w:noWrap/>
            <w:vAlign w:val="bottom"/>
            <w:tcPrChange w:id="259" w:author="Dick Shimp" w:date="2015-02-10T08:44:00Z">
              <w:tcPr>
                <w:tcW w:w="1840" w:type="dxa"/>
                <w:tcBorders>
                  <w:top w:val="nil"/>
                  <w:left w:val="nil"/>
                  <w:bottom w:val="nil"/>
                  <w:right w:val="nil"/>
                </w:tcBorders>
                <w:shd w:val="clear" w:color="000000" w:fill="FFFFFF"/>
                <w:noWrap/>
                <w:vAlign w:val="bottom"/>
              </w:tcPr>
            </w:tcPrChange>
          </w:tcPr>
          <w:p w14:paraId="3B8FEAD1" w14:textId="77777777" w:rsidR="009D3332" w:rsidRPr="009D3332" w:rsidDel="0029603A" w:rsidRDefault="009D3332" w:rsidP="009D3332">
            <w:pPr>
              <w:spacing w:after="0" w:line="240" w:lineRule="auto"/>
              <w:rPr>
                <w:del w:id="260" w:author="Dick Shimp" w:date="2015-02-10T08:44:00Z"/>
                <w:rFonts w:ascii="Arial" w:eastAsia="Times New Roman" w:hAnsi="Arial" w:cs="Arial"/>
                <w:color w:val="000000"/>
                <w:sz w:val="24"/>
                <w:szCs w:val="24"/>
              </w:rPr>
            </w:pPr>
            <w:del w:id="261" w:author="Dick Shimp" w:date="2015-02-10T08:44:00Z">
              <w:r w:rsidRPr="009D3332" w:rsidDel="00145AD1">
                <w:rPr>
                  <w:rFonts w:ascii="Arial" w:eastAsia="Times New Roman" w:hAnsi="Arial" w:cs="Arial"/>
                  <w:color w:val="000000"/>
                  <w:sz w:val="24"/>
                  <w:szCs w:val="24"/>
                </w:rPr>
                <w:delText> </w:delText>
              </w:r>
            </w:del>
          </w:p>
        </w:tc>
        <w:tc>
          <w:tcPr>
            <w:tcW w:w="1741" w:type="dxa"/>
            <w:tcBorders>
              <w:top w:val="nil"/>
              <w:left w:val="nil"/>
              <w:bottom w:val="nil"/>
              <w:right w:val="nil"/>
            </w:tcBorders>
            <w:shd w:val="clear" w:color="000000" w:fill="FFFFFF"/>
            <w:noWrap/>
            <w:vAlign w:val="bottom"/>
            <w:tcPrChange w:id="262" w:author="Dick Shimp" w:date="2015-02-10T08:44:00Z">
              <w:tcPr>
                <w:tcW w:w="1620" w:type="dxa"/>
                <w:tcBorders>
                  <w:top w:val="nil"/>
                  <w:left w:val="nil"/>
                  <w:bottom w:val="nil"/>
                  <w:right w:val="nil"/>
                </w:tcBorders>
                <w:shd w:val="clear" w:color="000000" w:fill="FFFFFF"/>
                <w:noWrap/>
                <w:vAlign w:val="bottom"/>
              </w:tcPr>
            </w:tcPrChange>
          </w:tcPr>
          <w:p w14:paraId="1B301E1C" w14:textId="77777777" w:rsidR="009D3332" w:rsidRPr="009D3332" w:rsidDel="0029603A" w:rsidRDefault="009D3332" w:rsidP="009D3332">
            <w:pPr>
              <w:spacing w:after="0" w:line="240" w:lineRule="auto"/>
              <w:rPr>
                <w:del w:id="263" w:author="Dick Shimp" w:date="2015-02-10T08:44:00Z"/>
                <w:rFonts w:ascii="Arial" w:eastAsia="Times New Roman" w:hAnsi="Arial" w:cs="Arial"/>
                <w:color w:val="000000"/>
                <w:sz w:val="24"/>
                <w:szCs w:val="24"/>
              </w:rPr>
            </w:pPr>
            <w:del w:id="264" w:author="Dick Shimp" w:date="2015-02-10T08:44:00Z">
              <w:r w:rsidRPr="009D3332" w:rsidDel="00145AD1">
                <w:rPr>
                  <w:rFonts w:ascii="Arial" w:eastAsia="Times New Roman" w:hAnsi="Arial" w:cs="Arial"/>
                  <w:color w:val="000000"/>
                  <w:sz w:val="24"/>
                  <w:szCs w:val="24"/>
                </w:rPr>
                <w:delText> </w:delText>
              </w:r>
            </w:del>
          </w:p>
        </w:tc>
        <w:tc>
          <w:tcPr>
            <w:tcW w:w="960" w:type="dxa"/>
            <w:tcBorders>
              <w:top w:val="nil"/>
              <w:left w:val="nil"/>
              <w:bottom w:val="nil"/>
              <w:right w:val="single" w:sz="4" w:space="0" w:color="auto"/>
            </w:tcBorders>
            <w:shd w:val="clear" w:color="000000" w:fill="FFFFFF"/>
            <w:noWrap/>
            <w:vAlign w:val="bottom"/>
            <w:tcPrChange w:id="265" w:author="Dick Shimp" w:date="2015-02-10T08:44:00Z">
              <w:tcPr>
                <w:tcW w:w="960" w:type="dxa"/>
                <w:tcBorders>
                  <w:top w:val="nil"/>
                  <w:left w:val="nil"/>
                  <w:bottom w:val="nil"/>
                  <w:right w:val="single" w:sz="4" w:space="0" w:color="auto"/>
                </w:tcBorders>
                <w:shd w:val="clear" w:color="000000" w:fill="FFFFFF"/>
                <w:noWrap/>
                <w:vAlign w:val="bottom"/>
              </w:tcPr>
            </w:tcPrChange>
          </w:tcPr>
          <w:p w14:paraId="1FFFD05F" w14:textId="77777777" w:rsidR="009D3332" w:rsidRPr="009D3332" w:rsidDel="0029603A" w:rsidRDefault="009D3332" w:rsidP="009D3332">
            <w:pPr>
              <w:spacing w:after="0" w:line="240" w:lineRule="auto"/>
              <w:rPr>
                <w:del w:id="266" w:author="Dick Shimp" w:date="2015-02-10T08:44:00Z"/>
                <w:rFonts w:ascii="Arial" w:eastAsia="Times New Roman" w:hAnsi="Arial" w:cs="Arial"/>
                <w:color w:val="000000"/>
                <w:sz w:val="24"/>
                <w:szCs w:val="24"/>
              </w:rPr>
            </w:pPr>
            <w:del w:id="267" w:author="Dick Shimp" w:date="2015-02-10T08:44:00Z">
              <w:r w:rsidRPr="009D3332" w:rsidDel="00145AD1">
                <w:rPr>
                  <w:rFonts w:ascii="Arial" w:eastAsia="Times New Roman" w:hAnsi="Arial" w:cs="Arial"/>
                  <w:color w:val="000000"/>
                  <w:sz w:val="24"/>
                  <w:szCs w:val="24"/>
                </w:rPr>
                <w:delText> </w:delText>
              </w:r>
            </w:del>
          </w:p>
        </w:tc>
      </w:tr>
      <w:tr w:rsidR="009D3332" w:rsidRPr="009D3332" w:rsidDel="0029603A" w14:paraId="74A8B224" w14:textId="77777777" w:rsidTr="0029603A">
        <w:trPr>
          <w:trHeight w:val="315"/>
          <w:del w:id="268" w:author="Dick Shimp" w:date="2015-02-10T08:44:00Z"/>
          <w:trPrChange w:id="269" w:author="Dick Shimp" w:date="2015-02-10T08:44:00Z">
            <w:trPr>
              <w:trHeight w:val="315"/>
            </w:trPr>
          </w:trPrChange>
        </w:trPr>
        <w:tc>
          <w:tcPr>
            <w:tcW w:w="460" w:type="dxa"/>
            <w:tcBorders>
              <w:top w:val="nil"/>
              <w:left w:val="single" w:sz="4" w:space="0" w:color="auto"/>
              <w:bottom w:val="single" w:sz="4" w:space="0" w:color="auto"/>
              <w:right w:val="nil"/>
            </w:tcBorders>
            <w:shd w:val="clear" w:color="000000" w:fill="FFFFFF"/>
            <w:noWrap/>
            <w:vAlign w:val="bottom"/>
            <w:tcPrChange w:id="270" w:author="Dick Shimp" w:date="2015-02-10T08:44:00Z">
              <w:tcPr>
                <w:tcW w:w="460" w:type="dxa"/>
                <w:tcBorders>
                  <w:top w:val="nil"/>
                  <w:left w:val="single" w:sz="4" w:space="0" w:color="auto"/>
                  <w:bottom w:val="single" w:sz="4" w:space="0" w:color="auto"/>
                  <w:right w:val="nil"/>
                </w:tcBorders>
                <w:shd w:val="clear" w:color="000000" w:fill="FFFFFF"/>
                <w:noWrap/>
                <w:vAlign w:val="bottom"/>
              </w:tcPr>
            </w:tcPrChange>
          </w:tcPr>
          <w:p w14:paraId="21330F53" w14:textId="77777777" w:rsidR="009D3332" w:rsidRPr="009D3332" w:rsidDel="0029603A" w:rsidRDefault="009D3332" w:rsidP="009D3332">
            <w:pPr>
              <w:spacing w:after="0" w:line="240" w:lineRule="auto"/>
              <w:rPr>
                <w:del w:id="271" w:author="Dick Shimp" w:date="2015-02-10T08:44:00Z"/>
                <w:rFonts w:ascii="Arial" w:eastAsia="Times New Roman" w:hAnsi="Arial" w:cs="Arial"/>
                <w:color w:val="000000"/>
                <w:sz w:val="24"/>
                <w:szCs w:val="24"/>
              </w:rPr>
            </w:pPr>
            <w:del w:id="272" w:author="Dick Shimp" w:date="2015-02-10T08:44:00Z">
              <w:r w:rsidRPr="009D3332" w:rsidDel="00145AD1">
                <w:rPr>
                  <w:rFonts w:ascii="Arial" w:eastAsia="Times New Roman" w:hAnsi="Arial" w:cs="Arial"/>
                  <w:color w:val="000000"/>
                  <w:sz w:val="24"/>
                  <w:szCs w:val="24"/>
                </w:rPr>
                <w:delText> </w:delText>
              </w:r>
            </w:del>
          </w:p>
        </w:tc>
        <w:tc>
          <w:tcPr>
            <w:tcW w:w="1360" w:type="dxa"/>
            <w:tcBorders>
              <w:top w:val="nil"/>
              <w:left w:val="nil"/>
              <w:bottom w:val="single" w:sz="4" w:space="0" w:color="auto"/>
              <w:right w:val="nil"/>
            </w:tcBorders>
            <w:shd w:val="clear" w:color="000000" w:fill="FFFFFF"/>
            <w:noWrap/>
            <w:vAlign w:val="bottom"/>
            <w:tcPrChange w:id="273" w:author="Dick Shimp" w:date="2015-02-10T08:44:00Z">
              <w:tcPr>
                <w:tcW w:w="1360" w:type="dxa"/>
                <w:tcBorders>
                  <w:top w:val="nil"/>
                  <w:left w:val="nil"/>
                  <w:bottom w:val="single" w:sz="4" w:space="0" w:color="auto"/>
                  <w:right w:val="nil"/>
                </w:tcBorders>
                <w:shd w:val="clear" w:color="000000" w:fill="FFFFFF"/>
                <w:noWrap/>
                <w:vAlign w:val="bottom"/>
              </w:tcPr>
            </w:tcPrChange>
          </w:tcPr>
          <w:p w14:paraId="3EDFA29E" w14:textId="77777777" w:rsidR="009D3332" w:rsidRPr="009D3332" w:rsidDel="0029603A" w:rsidRDefault="009D3332" w:rsidP="009D3332">
            <w:pPr>
              <w:spacing w:after="0" w:line="240" w:lineRule="auto"/>
              <w:rPr>
                <w:del w:id="274" w:author="Dick Shimp" w:date="2015-02-10T08:44:00Z"/>
                <w:rFonts w:ascii="Arial" w:eastAsia="Times New Roman" w:hAnsi="Arial" w:cs="Arial"/>
                <w:color w:val="000000"/>
                <w:sz w:val="24"/>
                <w:szCs w:val="24"/>
              </w:rPr>
            </w:pPr>
            <w:del w:id="275" w:author="Dick Shimp" w:date="2015-02-10T08:44:00Z">
              <w:r w:rsidRPr="009D3332" w:rsidDel="00145AD1">
                <w:rPr>
                  <w:rFonts w:ascii="Arial" w:eastAsia="Times New Roman" w:hAnsi="Arial" w:cs="Arial"/>
                  <w:color w:val="000000"/>
                  <w:sz w:val="24"/>
                  <w:szCs w:val="24"/>
                </w:rPr>
                <w:delText> </w:delText>
              </w:r>
            </w:del>
          </w:p>
        </w:tc>
        <w:tc>
          <w:tcPr>
            <w:tcW w:w="2240" w:type="dxa"/>
            <w:tcBorders>
              <w:top w:val="nil"/>
              <w:left w:val="nil"/>
              <w:bottom w:val="single" w:sz="4" w:space="0" w:color="auto"/>
              <w:right w:val="nil"/>
            </w:tcBorders>
            <w:shd w:val="clear" w:color="000000" w:fill="FFFFFF"/>
            <w:noWrap/>
            <w:vAlign w:val="bottom"/>
            <w:tcPrChange w:id="276" w:author="Dick Shimp" w:date="2015-02-10T08:44:00Z">
              <w:tcPr>
                <w:tcW w:w="2240" w:type="dxa"/>
                <w:tcBorders>
                  <w:top w:val="nil"/>
                  <w:left w:val="nil"/>
                  <w:bottom w:val="single" w:sz="4" w:space="0" w:color="auto"/>
                  <w:right w:val="nil"/>
                </w:tcBorders>
                <w:shd w:val="clear" w:color="000000" w:fill="FFFFFF"/>
                <w:noWrap/>
                <w:vAlign w:val="bottom"/>
              </w:tcPr>
            </w:tcPrChange>
          </w:tcPr>
          <w:p w14:paraId="246E5B78" w14:textId="77777777" w:rsidR="009D3332" w:rsidRPr="009D3332" w:rsidDel="0029603A" w:rsidRDefault="009D3332" w:rsidP="009D3332">
            <w:pPr>
              <w:spacing w:after="0" w:line="240" w:lineRule="auto"/>
              <w:rPr>
                <w:del w:id="277" w:author="Dick Shimp" w:date="2015-02-10T08:44:00Z"/>
                <w:rFonts w:ascii="Arial" w:eastAsia="Times New Roman" w:hAnsi="Arial" w:cs="Arial"/>
                <w:color w:val="000000"/>
                <w:sz w:val="24"/>
                <w:szCs w:val="24"/>
              </w:rPr>
            </w:pPr>
            <w:del w:id="278" w:author="Dick Shimp" w:date="2015-02-10T08:44:00Z">
              <w:r w:rsidRPr="009D3332" w:rsidDel="00145AD1">
                <w:rPr>
                  <w:rFonts w:ascii="Arial" w:eastAsia="Times New Roman" w:hAnsi="Arial" w:cs="Arial"/>
                  <w:color w:val="000000"/>
                  <w:sz w:val="24"/>
                  <w:szCs w:val="24"/>
                </w:rPr>
                <w:delText> </w:delText>
              </w:r>
            </w:del>
          </w:p>
        </w:tc>
        <w:tc>
          <w:tcPr>
            <w:tcW w:w="1620" w:type="dxa"/>
            <w:tcBorders>
              <w:top w:val="nil"/>
              <w:left w:val="nil"/>
              <w:bottom w:val="single" w:sz="4" w:space="0" w:color="auto"/>
              <w:right w:val="nil"/>
            </w:tcBorders>
            <w:shd w:val="clear" w:color="000000" w:fill="FFFFFF"/>
            <w:noWrap/>
            <w:vAlign w:val="bottom"/>
            <w:tcPrChange w:id="279" w:author="Dick Shimp" w:date="2015-02-10T08:44:00Z">
              <w:tcPr>
                <w:tcW w:w="1620" w:type="dxa"/>
                <w:tcBorders>
                  <w:top w:val="nil"/>
                  <w:left w:val="nil"/>
                  <w:bottom w:val="single" w:sz="4" w:space="0" w:color="auto"/>
                  <w:right w:val="nil"/>
                </w:tcBorders>
                <w:shd w:val="clear" w:color="000000" w:fill="FFFFFF"/>
                <w:noWrap/>
                <w:vAlign w:val="bottom"/>
              </w:tcPr>
            </w:tcPrChange>
          </w:tcPr>
          <w:p w14:paraId="38B7DCCA" w14:textId="77777777" w:rsidR="009D3332" w:rsidRPr="009D3332" w:rsidDel="0029603A" w:rsidRDefault="009D3332" w:rsidP="009D3332">
            <w:pPr>
              <w:spacing w:after="0" w:line="240" w:lineRule="auto"/>
              <w:rPr>
                <w:del w:id="280" w:author="Dick Shimp" w:date="2015-02-10T08:44:00Z"/>
                <w:rFonts w:ascii="Arial" w:eastAsia="Times New Roman" w:hAnsi="Arial" w:cs="Arial"/>
                <w:color w:val="000000"/>
                <w:sz w:val="24"/>
                <w:szCs w:val="24"/>
              </w:rPr>
            </w:pPr>
            <w:del w:id="281" w:author="Dick Shimp" w:date="2015-02-10T08:44:00Z">
              <w:r w:rsidRPr="009D3332" w:rsidDel="00145AD1">
                <w:rPr>
                  <w:rFonts w:ascii="Arial" w:eastAsia="Times New Roman" w:hAnsi="Arial" w:cs="Arial"/>
                  <w:color w:val="000000"/>
                  <w:sz w:val="24"/>
                  <w:szCs w:val="24"/>
                </w:rPr>
                <w:delText> </w:delText>
              </w:r>
            </w:del>
          </w:p>
        </w:tc>
        <w:tc>
          <w:tcPr>
            <w:tcW w:w="1840" w:type="dxa"/>
            <w:tcBorders>
              <w:top w:val="nil"/>
              <w:left w:val="nil"/>
              <w:bottom w:val="single" w:sz="4" w:space="0" w:color="auto"/>
              <w:right w:val="nil"/>
            </w:tcBorders>
            <w:shd w:val="clear" w:color="000000" w:fill="FFFFFF"/>
            <w:noWrap/>
            <w:vAlign w:val="bottom"/>
            <w:tcPrChange w:id="282" w:author="Dick Shimp" w:date="2015-02-10T08:44:00Z">
              <w:tcPr>
                <w:tcW w:w="1840" w:type="dxa"/>
                <w:tcBorders>
                  <w:top w:val="nil"/>
                  <w:left w:val="nil"/>
                  <w:bottom w:val="single" w:sz="4" w:space="0" w:color="auto"/>
                  <w:right w:val="nil"/>
                </w:tcBorders>
                <w:shd w:val="clear" w:color="000000" w:fill="FFFFFF"/>
                <w:noWrap/>
                <w:vAlign w:val="bottom"/>
              </w:tcPr>
            </w:tcPrChange>
          </w:tcPr>
          <w:p w14:paraId="009E1531" w14:textId="77777777" w:rsidR="009D3332" w:rsidRPr="009D3332" w:rsidDel="0029603A" w:rsidRDefault="009D3332" w:rsidP="009D3332">
            <w:pPr>
              <w:spacing w:after="0" w:line="240" w:lineRule="auto"/>
              <w:rPr>
                <w:del w:id="283" w:author="Dick Shimp" w:date="2015-02-10T08:44:00Z"/>
                <w:rFonts w:ascii="Arial" w:eastAsia="Times New Roman" w:hAnsi="Arial" w:cs="Arial"/>
                <w:color w:val="000000"/>
                <w:sz w:val="24"/>
                <w:szCs w:val="24"/>
              </w:rPr>
            </w:pPr>
            <w:del w:id="284" w:author="Dick Shimp" w:date="2015-02-10T08:44:00Z">
              <w:r w:rsidRPr="009D3332" w:rsidDel="00145AD1">
                <w:rPr>
                  <w:rFonts w:ascii="Arial" w:eastAsia="Times New Roman" w:hAnsi="Arial" w:cs="Arial"/>
                  <w:color w:val="000000"/>
                  <w:sz w:val="24"/>
                  <w:szCs w:val="24"/>
                </w:rPr>
                <w:delText> </w:delText>
              </w:r>
            </w:del>
          </w:p>
        </w:tc>
        <w:tc>
          <w:tcPr>
            <w:tcW w:w="1741" w:type="dxa"/>
            <w:tcBorders>
              <w:top w:val="nil"/>
              <w:left w:val="nil"/>
              <w:bottom w:val="single" w:sz="4" w:space="0" w:color="auto"/>
              <w:right w:val="nil"/>
            </w:tcBorders>
            <w:shd w:val="clear" w:color="000000" w:fill="FFFFFF"/>
            <w:noWrap/>
            <w:vAlign w:val="bottom"/>
            <w:tcPrChange w:id="285" w:author="Dick Shimp" w:date="2015-02-10T08:44:00Z">
              <w:tcPr>
                <w:tcW w:w="1620" w:type="dxa"/>
                <w:tcBorders>
                  <w:top w:val="nil"/>
                  <w:left w:val="nil"/>
                  <w:bottom w:val="single" w:sz="4" w:space="0" w:color="auto"/>
                  <w:right w:val="nil"/>
                </w:tcBorders>
                <w:shd w:val="clear" w:color="000000" w:fill="FFFFFF"/>
                <w:noWrap/>
                <w:vAlign w:val="bottom"/>
              </w:tcPr>
            </w:tcPrChange>
          </w:tcPr>
          <w:p w14:paraId="4B9FAA2E" w14:textId="77777777" w:rsidR="009D3332" w:rsidRPr="009D3332" w:rsidDel="0029603A" w:rsidRDefault="009D3332" w:rsidP="009D3332">
            <w:pPr>
              <w:spacing w:after="0" w:line="240" w:lineRule="auto"/>
              <w:rPr>
                <w:del w:id="286" w:author="Dick Shimp" w:date="2015-02-10T08:44:00Z"/>
                <w:rFonts w:ascii="Arial" w:eastAsia="Times New Roman" w:hAnsi="Arial" w:cs="Arial"/>
                <w:color w:val="000000"/>
                <w:sz w:val="24"/>
                <w:szCs w:val="24"/>
              </w:rPr>
            </w:pPr>
            <w:del w:id="287" w:author="Dick Shimp" w:date="2015-02-10T08:44:00Z">
              <w:r w:rsidRPr="009D3332" w:rsidDel="00145AD1">
                <w:rPr>
                  <w:rFonts w:ascii="Arial" w:eastAsia="Times New Roman" w:hAnsi="Arial" w:cs="Arial"/>
                  <w:color w:val="000000"/>
                  <w:sz w:val="24"/>
                  <w:szCs w:val="24"/>
                </w:rPr>
                <w:delText> </w:delText>
              </w:r>
            </w:del>
          </w:p>
        </w:tc>
        <w:tc>
          <w:tcPr>
            <w:tcW w:w="960" w:type="dxa"/>
            <w:tcBorders>
              <w:top w:val="nil"/>
              <w:left w:val="nil"/>
              <w:bottom w:val="single" w:sz="4" w:space="0" w:color="auto"/>
              <w:right w:val="single" w:sz="4" w:space="0" w:color="auto"/>
            </w:tcBorders>
            <w:shd w:val="clear" w:color="000000" w:fill="FFFFFF"/>
            <w:noWrap/>
            <w:vAlign w:val="bottom"/>
            <w:tcPrChange w:id="288" w:author="Dick Shimp" w:date="2015-02-10T08:44:00Z">
              <w:tcPr>
                <w:tcW w:w="960" w:type="dxa"/>
                <w:tcBorders>
                  <w:top w:val="nil"/>
                  <w:left w:val="nil"/>
                  <w:bottom w:val="single" w:sz="4" w:space="0" w:color="auto"/>
                  <w:right w:val="single" w:sz="4" w:space="0" w:color="auto"/>
                </w:tcBorders>
                <w:shd w:val="clear" w:color="000000" w:fill="FFFFFF"/>
                <w:noWrap/>
                <w:vAlign w:val="bottom"/>
              </w:tcPr>
            </w:tcPrChange>
          </w:tcPr>
          <w:p w14:paraId="47507516" w14:textId="77777777" w:rsidR="009D3332" w:rsidRPr="009D3332" w:rsidDel="0029603A" w:rsidRDefault="009D3332" w:rsidP="009D3332">
            <w:pPr>
              <w:spacing w:after="0" w:line="240" w:lineRule="auto"/>
              <w:rPr>
                <w:del w:id="289" w:author="Dick Shimp" w:date="2015-02-10T08:44:00Z"/>
                <w:rFonts w:ascii="Arial" w:eastAsia="Times New Roman" w:hAnsi="Arial" w:cs="Arial"/>
                <w:color w:val="000000"/>
                <w:sz w:val="24"/>
                <w:szCs w:val="24"/>
              </w:rPr>
            </w:pPr>
            <w:del w:id="290" w:author="Dick Shimp" w:date="2015-02-10T08:44:00Z">
              <w:r w:rsidRPr="009D3332" w:rsidDel="00145AD1">
                <w:rPr>
                  <w:rFonts w:ascii="Arial" w:eastAsia="Times New Roman" w:hAnsi="Arial" w:cs="Arial"/>
                  <w:color w:val="000000"/>
                  <w:sz w:val="24"/>
                  <w:szCs w:val="24"/>
                </w:rPr>
                <w:delText> </w:delText>
              </w:r>
            </w:del>
          </w:p>
        </w:tc>
      </w:tr>
    </w:tbl>
    <w:p w14:paraId="06C71787" w14:textId="77777777" w:rsidR="00C17730" w:rsidRDefault="00C17730">
      <w:pPr>
        <w:rPr>
          <w:rFonts w:ascii="Arial" w:hAnsi="Arial" w:cs="Arial"/>
        </w:rPr>
      </w:pPr>
    </w:p>
    <w:p w14:paraId="1EDE40AE" w14:textId="77777777" w:rsidR="00C17730" w:rsidRPr="0058224F" w:rsidRDefault="00C17730">
      <w:pPr>
        <w:rPr>
          <w:rFonts w:ascii="Arial" w:hAnsi="Arial" w:cs="Arial"/>
          <w:b/>
        </w:rPr>
      </w:pPr>
      <w:r w:rsidRPr="0058224F">
        <w:rPr>
          <w:rFonts w:ascii="Arial" w:hAnsi="Arial" w:cs="Arial"/>
          <w:b/>
        </w:rPr>
        <w:t>Analysis of Results</w:t>
      </w:r>
    </w:p>
    <w:p w14:paraId="4F641440" w14:textId="7994B5DE" w:rsidR="00F71373" w:rsidRDefault="00EE68F8">
      <w:pPr>
        <w:rPr>
          <w:rFonts w:ascii="Arial" w:hAnsi="Arial" w:cs="Arial"/>
        </w:rPr>
      </w:pPr>
      <w:moveToRangeStart w:id="291" w:author="Dick Shimp" w:date="2015-02-10T08:52:00Z" w:name="move285177655"/>
      <w:moveTo w:id="292" w:author="Dick Shimp" w:date="2015-02-10T08:52:00Z">
        <w:r>
          <w:rPr>
            <w:rFonts w:ascii="Arial" w:hAnsi="Arial" w:cs="Arial"/>
          </w:rPr>
          <w:t>The height and distance of the measurement point was kept consistent to minimize the number of test variables and to demonstrate how the device would perform under normal field use conditions.</w:t>
        </w:r>
      </w:moveTo>
      <w:moveToRangeEnd w:id="291"/>
      <w:ins w:id="293" w:author="Dick Shimp" w:date="2015-02-10T08:52:00Z">
        <w:r>
          <w:rPr>
            <w:rFonts w:ascii="Arial" w:hAnsi="Arial" w:cs="Arial"/>
          </w:rPr>
          <w:t xml:space="preserve"> </w:t>
        </w:r>
      </w:ins>
      <w:r w:rsidR="00C17730">
        <w:rPr>
          <w:rFonts w:ascii="Arial" w:hAnsi="Arial" w:cs="Arial"/>
        </w:rPr>
        <w:t>The measurement results at 614 MHz show</w:t>
      </w:r>
      <w:del w:id="294" w:author="Dick Shimp" w:date="2015-02-10T08:49:00Z">
        <w:r w:rsidR="00C17730" w:rsidDel="00EE68F8">
          <w:rPr>
            <w:rFonts w:ascii="Arial" w:hAnsi="Arial" w:cs="Arial"/>
          </w:rPr>
          <w:delText>s</w:delText>
        </w:r>
      </w:del>
      <w:r w:rsidR="00C17730">
        <w:rPr>
          <w:rFonts w:ascii="Arial" w:hAnsi="Arial" w:cs="Arial"/>
        </w:rPr>
        <w:t xml:space="preserve"> that all equipment measured </w:t>
      </w:r>
      <w:r w:rsidR="00C4080E">
        <w:rPr>
          <w:rFonts w:ascii="Arial" w:hAnsi="Arial" w:cs="Arial"/>
        </w:rPr>
        <w:t xml:space="preserve">to </w:t>
      </w:r>
      <w:r w:rsidR="00C17730">
        <w:rPr>
          <w:rFonts w:ascii="Arial" w:hAnsi="Arial" w:cs="Arial"/>
        </w:rPr>
        <w:t xml:space="preserve">within </w:t>
      </w:r>
      <w:r w:rsidR="00BC7FE5">
        <w:rPr>
          <w:rFonts w:ascii="Arial" w:hAnsi="Arial" w:cs="Arial"/>
        </w:rPr>
        <w:t>1</w:t>
      </w:r>
      <w:r w:rsidR="00C17730">
        <w:rPr>
          <w:rFonts w:ascii="Arial" w:hAnsi="Arial" w:cs="Arial"/>
        </w:rPr>
        <w:t>.5 dB with respect to each other</w:t>
      </w:r>
      <w:ins w:id="295" w:author="Dick Shimp" w:date="2015-02-10T08:50:00Z">
        <w:r>
          <w:rPr>
            <w:rFonts w:ascii="Arial" w:hAnsi="Arial" w:cs="Arial"/>
          </w:rPr>
          <w:t>,</w:t>
        </w:r>
      </w:ins>
      <w:del w:id="296" w:author="Dick Shimp" w:date="2015-02-10T08:50:00Z">
        <w:r w:rsidR="00C17730" w:rsidDel="00EE68F8">
          <w:rPr>
            <w:rFonts w:ascii="Arial" w:hAnsi="Arial" w:cs="Arial"/>
          </w:rPr>
          <w:delText>.  This</w:delText>
        </w:r>
      </w:del>
      <w:r w:rsidR="00C17730">
        <w:rPr>
          <w:rFonts w:ascii="Arial" w:hAnsi="Arial" w:cs="Arial"/>
        </w:rPr>
        <w:t xml:space="preserve"> represent</w:t>
      </w:r>
      <w:ins w:id="297" w:author="Dick Shimp" w:date="2015-02-10T08:50:00Z">
        <w:r>
          <w:rPr>
            <w:rFonts w:ascii="Arial" w:hAnsi="Arial" w:cs="Arial"/>
          </w:rPr>
          <w:t>ing</w:t>
        </w:r>
      </w:ins>
      <w:del w:id="298" w:author="Dick Shimp" w:date="2015-02-10T08:50:00Z">
        <w:r w:rsidR="00C17730" w:rsidDel="00EE68F8">
          <w:rPr>
            <w:rFonts w:ascii="Arial" w:hAnsi="Arial" w:cs="Arial"/>
          </w:rPr>
          <w:delText>s</w:delText>
        </w:r>
      </w:del>
      <w:r w:rsidR="0058224F">
        <w:rPr>
          <w:rFonts w:ascii="Arial" w:hAnsi="Arial" w:cs="Arial"/>
        </w:rPr>
        <w:t xml:space="preserve"> a very high degree of accuracy</w:t>
      </w:r>
      <w:r w:rsidR="00C4080E">
        <w:rPr>
          <w:rFonts w:ascii="Arial" w:hAnsi="Arial" w:cs="Arial"/>
        </w:rPr>
        <w:t xml:space="preserve"> and consistency </w:t>
      </w:r>
      <w:r w:rsidR="0058224F">
        <w:rPr>
          <w:rFonts w:ascii="Arial" w:hAnsi="Arial" w:cs="Arial"/>
        </w:rPr>
        <w:t>at this frequency range.</w:t>
      </w:r>
      <w:r w:rsidR="00C17730">
        <w:rPr>
          <w:rFonts w:ascii="Arial" w:hAnsi="Arial" w:cs="Arial"/>
        </w:rPr>
        <w:t xml:space="preserve"> </w:t>
      </w:r>
      <w:del w:id="299" w:author="Dick Shimp" w:date="2015-02-10T08:53:00Z">
        <w:r w:rsidR="00C17730" w:rsidDel="00EE68F8">
          <w:rPr>
            <w:rFonts w:ascii="Arial" w:hAnsi="Arial" w:cs="Arial"/>
          </w:rPr>
          <w:delText xml:space="preserve"> </w:delText>
        </w:r>
      </w:del>
      <w:r w:rsidR="00B8109E">
        <w:rPr>
          <w:rFonts w:ascii="Arial" w:hAnsi="Arial" w:cs="Arial"/>
        </w:rPr>
        <w:t>At</w:t>
      </w:r>
      <w:r w:rsidR="00C17730">
        <w:rPr>
          <w:rFonts w:ascii="Arial" w:hAnsi="Arial" w:cs="Arial"/>
        </w:rPr>
        <w:t xml:space="preserve"> 138.5 MHz</w:t>
      </w:r>
      <w:r w:rsidR="00B8109E">
        <w:rPr>
          <w:rFonts w:ascii="Arial" w:hAnsi="Arial" w:cs="Arial"/>
        </w:rPr>
        <w:t>,</w:t>
      </w:r>
      <w:r w:rsidR="00C17730">
        <w:rPr>
          <w:rFonts w:ascii="Arial" w:hAnsi="Arial" w:cs="Arial"/>
        </w:rPr>
        <w:t xml:space="preserve"> </w:t>
      </w:r>
      <w:r w:rsidR="00B8109E">
        <w:rPr>
          <w:rFonts w:ascii="Arial" w:hAnsi="Arial" w:cs="Arial"/>
        </w:rPr>
        <w:t xml:space="preserve">the QAM Sniffer had a 0.4 dB delta compared to the R&amp;S and the QAM Shadows </w:t>
      </w:r>
      <w:r w:rsidR="00C17730">
        <w:rPr>
          <w:rFonts w:ascii="Arial" w:hAnsi="Arial" w:cs="Arial"/>
        </w:rPr>
        <w:t xml:space="preserve">demonstrated a </w:t>
      </w:r>
      <w:r w:rsidR="00BC7FE5">
        <w:rPr>
          <w:rFonts w:ascii="Arial" w:hAnsi="Arial" w:cs="Arial"/>
        </w:rPr>
        <w:t xml:space="preserve">maximum </w:t>
      </w:r>
      <w:r w:rsidR="00C17730">
        <w:rPr>
          <w:rFonts w:ascii="Arial" w:hAnsi="Arial" w:cs="Arial"/>
        </w:rPr>
        <w:t xml:space="preserve">variance of </w:t>
      </w:r>
      <w:r w:rsidR="00BC7FE5">
        <w:rPr>
          <w:rFonts w:ascii="Arial" w:hAnsi="Arial" w:cs="Arial"/>
        </w:rPr>
        <w:t>2</w:t>
      </w:r>
      <w:r w:rsidR="00C17730">
        <w:rPr>
          <w:rFonts w:ascii="Arial" w:hAnsi="Arial" w:cs="Arial"/>
        </w:rPr>
        <w:t xml:space="preserve"> dB from the R&amp;S reference measurement. This variance is </w:t>
      </w:r>
      <w:r w:rsidR="008F25F8">
        <w:rPr>
          <w:rFonts w:ascii="Arial" w:hAnsi="Arial" w:cs="Arial"/>
        </w:rPr>
        <w:t xml:space="preserve">within the </w:t>
      </w:r>
      <w:del w:id="300" w:author="Dick Shimp" w:date="2015-02-10T08:51:00Z">
        <w:r w:rsidR="008F25F8" w:rsidDel="00EE68F8">
          <w:rPr>
            <w:rFonts w:ascii="Arial" w:hAnsi="Arial" w:cs="Arial"/>
          </w:rPr>
          <w:delText xml:space="preserve">+/- </w:delText>
        </w:r>
      </w:del>
      <w:ins w:id="301" w:author="Dick Shimp" w:date="2015-02-10T08:51:00Z">
        <w:r>
          <w:rPr>
            <w:rFonts w:ascii="Arial" w:hAnsi="Arial" w:cs="Arial"/>
          </w:rPr>
          <w:t>±</w:t>
        </w:r>
      </w:ins>
      <w:r w:rsidR="008F25F8">
        <w:rPr>
          <w:rFonts w:ascii="Arial" w:hAnsi="Arial" w:cs="Arial"/>
        </w:rPr>
        <w:t xml:space="preserve">2 dB specification </w:t>
      </w:r>
      <w:del w:id="302" w:author="Dick Shimp" w:date="2015-02-10T08:53:00Z">
        <w:r w:rsidR="008F25F8" w:rsidDel="00EE68F8">
          <w:rPr>
            <w:rFonts w:ascii="Arial" w:hAnsi="Arial" w:cs="Arial"/>
          </w:rPr>
          <w:delText xml:space="preserve">and </w:delText>
        </w:r>
      </w:del>
      <w:ins w:id="303" w:author="Dick Shimp" w:date="2015-02-10T08:53:00Z">
        <w:r>
          <w:rPr>
            <w:rFonts w:ascii="Arial" w:hAnsi="Arial" w:cs="Arial"/>
          </w:rPr>
          <w:t xml:space="preserve">that </w:t>
        </w:r>
      </w:ins>
      <w:r w:rsidR="008F25F8">
        <w:rPr>
          <w:rFonts w:ascii="Arial" w:hAnsi="Arial" w:cs="Arial"/>
        </w:rPr>
        <w:t>is difficult to achieve given the influences</w:t>
      </w:r>
      <w:r w:rsidR="00FA46E7">
        <w:rPr>
          <w:rFonts w:ascii="Arial" w:hAnsi="Arial" w:cs="Arial"/>
        </w:rPr>
        <w:t xml:space="preserve"> </w:t>
      </w:r>
      <w:r w:rsidR="008F25F8">
        <w:rPr>
          <w:rFonts w:ascii="Arial" w:hAnsi="Arial" w:cs="Arial"/>
        </w:rPr>
        <w:t xml:space="preserve">of the </w:t>
      </w:r>
      <w:r w:rsidR="00FA46E7">
        <w:rPr>
          <w:rFonts w:ascii="Arial" w:hAnsi="Arial" w:cs="Arial"/>
        </w:rPr>
        <w:t>test</w:t>
      </w:r>
      <w:r w:rsidR="008F25F8">
        <w:rPr>
          <w:rFonts w:ascii="Arial" w:hAnsi="Arial" w:cs="Arial"/>
        </w:rPr>
        <w:t xml:space="preserve"> environment and</w:t>
      </w:r>
      <w:del w:id="304" w:author="Dick Shimp" w:date="2015-02-10T08:53:00Z">
        <w:r w:rsidR="008F25F8" w:rsidDel="00EE68F8">
          <w:rPr>
            <w:rFonts w:ascii="Arial" w:hAnsi="Arial" w:cs="Arial"/>
          </w:rPr>
          <w:delText xml:space="preserve"> test</w:delText>
        </w:r>
      </w:del>
      <w:r w:rsidR="008F25F8">
        <w:rPr>
          <w:rFonts w:ascii="Arial" w:hAnsi="Arial" w:cs="Arial"/>
        </w:rPr>
        <w:t xml:space="preserve"> methods. </w:t>
      </w:r>
      <w:moveFromRangeStart w:id="305" w:author="Dick Shimp" w:date="2015-02-10T08:52:00Z" w:name="move285177655"/>
      <w:moveFrom w:id="306" w:author="Dick Shimp" w:date="2015-02-10T08:52:00Z">
        <w:r w:rsidR="00FA46E7" w:rsidDel="00EE68F8">
          <w:rPr>
            <w:rFonts w:ascii="Arial" w:hAnsi="Arial" w:cs="Arial"/>
          </w:rPr>
          <w:t xml:space="preserve"> </w:t>
        </w:r>
        <w:r w:rsidR="00C4080E" w:rsidDel="00EE68F8">
          <w:rPr>
            <w:rFonts w:ascii="Arial" w:hAnsi="Arial" w:cs="Arial"/>
          </w:rPr>
          <w:t>The height and distance of the measurement point was kept consistent</w:t>
        </w:r>
        <w:r w:rsidR="00FA46E7" w:rsidDel="00EE68F8">
          <w:rPr>
            <w:rFonts w:ascii="Arial" w:hAnsi="Arial" w:cs="Arial"/>
          </w:rPr>
          <w:t xml:space="preserve"> to minimize the number of test variables</w:t>
        </w:r>
        <w:r w:rsidR="00454C46" w:rsidDel="00EE68F8">
          <w:rPr>
            <w:rFonts w:ascii="Arial" w:hAnsi="Arial" w:cs="Arial"/>
          </w:rPr>
          <w:t xml:space="preserve"> and to demonstrate how the device would perform under normal field use conditions</w:t>
        </w:r>
        <w:r w:rsidR="00FA46E7" w:rsidDel="00EE68F8">
          <w:rPr>
            <w:rFonts w:ascii="Arial" w:hAnsi="Arial" w:cs="Arial"/>
          </w:rPr>
          <w:t xml:space="preserve">.  </w:t>
        </w:r>
      </w:moveFrom>
      <w:moveFromRangeEnd w:id="305"/>
      <w:r w:rsidR="00FA46E7">
        <w:rPr>
          <w:rFonts w:ascii="Arial" w:hAnsi="Arial" w:cs="Arial"/>
        </w:rPr>
        <w:t xml:space="preserve">ComSonics has performed independent accuracy measurements in a more controlled test environment to show that the </w:t>
      </w:r>
      <w:r w:rsidR="0058224F">
        <w:rPr>
          <w:rFonts w:ascii="Arial" w:hAnsi="Arial" w:cs="Arial"/>
        </w:rPr>
        <w:t xml:space="preserve">measurements at </w:t>
      </w:r>
      <w:r w:rsidR="008F25F8">
        <w:rPr>
          <w:rFonts w:ascii="Arial" w:hAnsi="Arial" w:cs="Arial"/>
        </w:rPr>
        <w:t xml:space="preserve">both 614 MHz and </w:t>
      </w:r>
      <w:r w:rsidR="0058224F">
        <w:rPr>
          <w:rFonts w:ascii="Arial" w:hAnsi="Arial" w:cs="Arial"/>
        </w:rPr>
        <w:t>138</w:t>
      </w:r>
      <w:r w:rsidR="00454C46">
        <w:rPr>
          <w:rFonts w:ascii="Arial" w:hAnsi="Arial" w:cs="Arial"/>
        </w:rPr>
        <w:t xml:space="preserve"> MHz</w:t>
      </w:r>
      <w:r w:rsidR="0058224F">
        <w:rPr>
          <w:rFonts w:ascii="Arial" w:hAnsi="Arial" w:cs="Arial"/>
        </w:rPr>
        <w:t xml:space="preserve"> are well within specifications. </w:t>
      </w:r>
      <w:del w:id="307" w:author="Dick Shimp" w:date="2015-02-10T09:27:00Z">
        <w:r w:rsidR="0058224F" w:rsidDel="00D853EE">
          <w:rPr>
            <w:rFonts w:ascii="Arial" w:hAnsi="Arial" w:cs="Arial"/>
          </w:rPr>
          <w:delText xml:space="preserve"> </w:delText>
        </w:r>
      </w:del>
      <w:r w:rsidR="0058224F">
        <w:rPr>
          <w:rFonts w:ascii="Arial" w:hAnsi="Arial" w:cs="Arial"/>
        </w:rPr>
        <w:t xml:space="preserve">It is also important to note that </w:t>
      </w:r>
      <w:r w:rsidR="008F25F8">
        <w:rPr>
          <w:rFonts w:ascii="Arial" w:hAnsi="Arial" w:cs="Arial"/>
        </w:rPr>
        <w:t>while the</w:t>
      </w:r>
      <w:r w:rsidR="0058224F">
        <w:rPr>
          <w:rFonts w:ascii="Arial" w:hAnsi="Arial" w:cs="Arial"/>
        </w:rPr>
        <w:t xml:space="preserve"> QAM Shadow </w:t>
      </w:r>
      <w:r w:rsidR="008F25F8">
        <w:rPr>
          <w:rFonts w:ascii="Arial" w:hAnsi="Arial" w:cs="Arial"/>
        </w:rPr>
        <w:t xml:space="preserve">performance met its stated specifications, it </w:t>
      </w:r>
      <w:r w:rsidR="0058224F">
        <w:rPr>
          <w:rFonts w:ascii="Arial" w:hAnsi="Arial" w:cs="Arial"/>
        </w:rPr>
        <w:t xml:space="preserve">is </w:t>
      </w:r>
      <w:r w:rsidR="008F25F8">
        <w:rPr>
          <w:rFonts w:ascii="Arial" w:hAnsi="Arial" w:cs="Arial"/>
        </w:rPr>
        <w:t xml:space="preserve">primarily </w:t>
      </w:r>
      <w:r w:rsidR="0058224F">
        <w:rPr>
          <w:rFonts w:ascii="Arial" w:hAnsi="Arial" w:cs="Arial"/>
        </w:rPr>
        <w:t xml:space="preserve">designed to be a near-field measurement device </w:t>
      </w:r>
      <w:r w:rsidR="004835DE">
        <w:rPr>
          <w:rFonts w:ascii="Arial" w:hAnsi="Arial" w:cs="Arial"/>
        </w:rPr>
        <w:t>used to</w:t>
      </w:r>
      <w:r w:rsidR="0058224F">
        <w:rPr>
          <w:rFonts w:ascii="Arial" w:hAnsi="Arial" w:cs="Arial"/>
        </w:rPr>
        <w:t xml:space="preserve"> locate and find leakage </w:t>
      </w:r>
      <w:r w:rsidR="008F25F8">
        <w:rPr>
          <w:rFonts w:ascii="Arial" w:hAnsi="Arial" w:cs="Arial"/>
        </w:rPr>
        <w:t xml:space="preserve">at a close range </w:t>
      </w:r>
      <w:r w:rsidR="0058224F">
        <w:rPr>
          <w:rFonts w:ascii="Arial" w:hAnsi="Arial" w:cs="Arial"/>
        </w:rPr>
        <w:t xml:space="preserve">and </w:t>
      </w:r>
      <w:r w:rsidR="008F25F8">
        <w:rPr>
          <w:rFonts w:ascii="Arial" w:hAnsi="Arial" w:cs="Arial"/>
        </w:rPr>
        <w:t xml:space="preserve">is not </w:t>
      </w:r>
      <w:r w:rsidR="0058224F">
        <w:rPr>
          <w:rFonts w:ascii="Arial" w:hAnsi="Arial" w:cs="Arial"/>
        </w:rPr>
        <w:t>designed to be a precision measurement instrument, particularly at lower frequencies / long wavelengths.</w:t>
      </w:r>
    </w:p>
    <w:p w14:paraId="4D69A833" w14:textId="77777777" w:rsidR="008F25F8" w:rsidRDefault="008F25F8">
      <w:pPr>
        <w:rPr>
          <w:rFonts w:ascii="Arial" w:hAnsi="Arial" w:cs="Arial"/>
        </w:rPr>
      </w:pPr>
    </w:p>
    <w:p w14:paraId="1F9DFF8D" w14:textId="77777777" w:rsidR="001123D5" w:rsidRDefault="001123D5">
      <w:pPr>
        <w:rPr>
          <w:ins w:id="308" w:author="Dick Shimp" w:date="2015-02-10T08:55:00Z"/>
          <w:rFonts w:ascii="Arial" w:hAnsi="Arial" w:cs="Arial"/>
          <w:b/>
        </w:rPr>
      </w:pPr>
      <w:ins w:id="309" w:author="Dick Shimp" w:date="2015-02-10T08:55:00Z">
        <w:r>
          <w:rPr>
            <w:rFonts w:ascii="Arial" w:hAnsi="Arial" w:cs="Arial"/>
            <w:b/>
          </w:rPr>
          <w:br w:type="page"/>
        </w:r>
      </w:ins>
    </w:p>
    <w:p w14:paraId="69669B45" w14:textId="6A06BD6D" w:rsidR="00F71373" w:rsidRPr="00C559C2" w:rsidRDefault="00C559C2">
      <w:pPr>
        <w:rPr>
          <w:rFonts w:ascii="Arial" w:hAnsi="Arial" w:cs="Arial"/>
          <w:b/>
        </w:rPr>
      </w:pPr>
      <w:r w:rsidRPr="00C559C2">
        <w:rPr>
          <w:rFonts w:ascii="Arial" w:hAnsi="Arial" w:cs="Arial"/>
          <w:b/>
        </w:rPr>
        <w:lastRenderedPageBreak/>
        <w:t>Phase 2:  Field Study Results</w:t>
      </w:r>
    </w:p>
    <w:p w14:paraId="205F91BE" w14:textId="647EBB26" w:rsidR="00AA79CA" w:rsidRDefault="00C559C2">
      <w:pPr>
        <w:rPr>
          <w:rFonts w:ascii="Arial" w:hAnsi="Arial" w:cs="Arial"/>
        </w:rPr>
      </w:pPr>
      <w:r>
        <w:rPr>
          <w:rFonts w:ascii="Arial" w:hAnsi="Arial" w:cs="Arial"/>
        </w:rPr>
        <w:t xml:space="preserve">The </w:t>
      </w:r>
      <w:del w:id="310" w:author="Dick Shimp" w:date="2015-02-10T08:55:00Z">
        <w:r w:rsidDel="001123D5">
          <w:rPr>
            <w:rFonts w:ascii="Arial" w:hAnsi="Arial" w:cs="Arial"/>
          </w:rPr>
          <w:delText xml:space="preserve">next </w:delText>
        </w:r>
      </w:del>
      <w:ins w:id="311" w:author="Dick Shimp" w:date="2015-02-10T08:55:00Z">
        <w:r w:rsidR="001123D5">
          <w:rPr>
            <w:rFonts w:ascii="Arial" w:hAnsi="Arial" w:cs="Arial"/>
          </w:rPr>
          <w:t xml:space="preserve">second testing </w:t>
        </w:r>
      </w:ins>
      <w:r>
        <w:rPr>
          <w:rFonts w:ascii="Arial" w:hAnsi="Arial" w:cs="Arial"/>
        </w:rPr>
        <w:t xml:space="preserve">phase </w:t>
      </w:r>
      <w:del w:id="312" w:author="Dick Shimp" w:date="2015-02-10T08:55:00Z">
        <w:r w:rsidDel="001123D5">
          <w:rPr>
            <w:rFonts w:ascii="Arial" w:hAnsi="Arial" w:cs="Arial"/>
          </w:rPr>
          <w:delText xml:space="preserve">of the testing </w:delText>
        </w:r>
      </w:del>
      <w:r>
        <w:rPr>
          <w:rFonts w:ascii="Arial" w:hAnsi="Arial" w:cs="Arial"/>
        </w:rPr>
        <w:t>was to find and locate leakage in the surround</w:t>
      </w:r>
      <w:r w:rsidR="006050D0">
        <w:rPr>
          <w:rFonts w:ascii="Arial" w:hAnsi="Arial" w:cs="Arial"/>
        </w:rPr>
        <w:t>ing</w:t>
      </w:r>
      <w:r>
        <w:rPr>
          <w:rFonts w:ascii="Arial" w:hAnsi="Arial" w:cs="Arial"/>
        </w:rPr>
        <w:t xml:space="preserve"> cable plant using the ComSonics Genacis QS </w:t>
      </w:r>
      <w:r w:rsidR="00636A30">
        <w:rPr>
          <w:rFonts w:ascii="Arial" w:hAnsi="Arial" w:cs="Arial"/>
        </w:rPr>
        <w:t xml:space="preserve">(GQS) </w:t>
      </w:r>
      <w:r>
        <w:rPr>
          <w:rFonts w:ascii="Arial" w:hAnsi="Arial" w:cs="Arial"/>
        </w:rPr>
        <w:t xml:space="preserve">system at both the VHF (138.5 MHz) and the UHF (614 MHz) frequencies. </w:t>
      </w:r>
      <w:del w:id="313" w:author="Dick Shimp" w:date="2015-02-10T09:28:00Z">
        <w:r w:rsidDel="00D853EE">
          <w:rPr>
            <w:rFonts w:ascii="Arial" w:hAnsi="Arial" w:cs="Arial"/>
          </w:rPr>
          <w:delText xml:space="preserve"> </w:delText>
        </w:r>
      </w:del>
      <w:r>
        <w:rPr>
          <w:rFonts w:ascii="Arial" w:hAnsi="Arial" w:cs="Arial"/>
        </w:rPr>
        <w:t xml:space="preserve">The objective was to identify </w:t>
      </w:r>
      <w:r w:rsidR="00636A30">
        <w:rPr>
          <w:rFonts w:ascii="Arial" w:hAnsi="Arial" w:cs="Arial"/>
        </w:rPr>
        <w:t xml:space="preserve">several </w:t>
      </w:r>
      <w:r w:rsidR="003544AF">
        <w:rPr>
          <w:rFonts w:ascii="Arial" w:hAnsi="Arial" w:cs="Arial"/>
        </w:rPr>
        <w:t xml:space="preserve">specific </w:t>
      </w:r>
      <w:r>
        <w:rPr>
          <w:rFonts w:ascii="Arial" w:hAnsi="Arial" w:cs="Arial"/>
        </w:rPr>
        <w:t>leak</w:t>
      </w:r>
      <w:r w:rsidR="00636A30">
        <w:rPr>
          <w:rFonts w:ascii="Arial" w:hAnsi="Arial" w:cs="Arial"/>
        </w:rPr>
        <w:t>s</w:t>
      </w:r>
      <w:r>
        <w:rPr>
          <w:rFonts w:ascii="Arial" w:hAnsi="Arial" w:cs="Arial"/>
        </w:rPr>
        <w:t xml:space="preserve"> from the map, travel to the location site, use the </w:t>
      </w:r>
      <w:r w:rsidR="006050D0">
        <w:rPr>
          <w:rFonts w:ascii="Arial" w:hAnsi="Arial" w:cs="Arial"/>
        </w:rPr>
        <w:t>QAM Sniffer / Shadow</w:t>
      </w:r>
      <w:r>
        <w:rPr>
          <w:rFonts w:ascii="Arial" w:hAnsi="Arial" w:cs="Arial"/>
        </w:rPr>
        <w:t xml:space="preserve"> to locate and verify the leakage, and to the extent possible determine the cause of the leakage. </w:t>
      </w:r>
      <w:del w:id="314" w:author="Dick Shimp" w:date="2015-02-10T09:28:00Z">
        <w:r w:rsidDel="00D853EE">
          <w:rPr>
            <w:rFonts w:ascii="Arial" w:hAnsi="Arial" w:cs="Arial"/>
          </w:rPr>
          <w:delText xml:space="preserve"> </w:delText>
        </w:r>
      </w:del>
      <w:r>
        <w:rPr>
          <w:rFonts w:ascii="Arial" w:hAnsi="Arial" w:cs="Arial"/>
        </w:rPr>
        <w:t>This test methodology validates several aspects of the ComSonics solution including:</w:t>
      </w:r>
    </w:p>
    <w:p w14:paraId="0D66DA2D" w14:textId="77777777" w:rsidR="00C559C2" w:rsidRDefault="00C559C2" w:rsidP="00C559C2">
      <w:pPr>
        <w:pStyle w:val="ListParagraph"/>
        <w:numPr>
          <w:ilvl w:val="0"/>
          <w:numId w:val="1"/>
        </w:numPr>
        <w:rPr>
          <w:rFonts w:ascii="Arial" w:hAnsi="Arial" w:cs="Arial"/>
        </w:rPr>
      </w:pPr>
      <w:r>
        <w:rPr>
          <w:rFonts w:ascii="Arial" w:hAnsi="Arial" w:cs="Arial"/>
        </w:rPr>
        <w:t>The GQS system accurately identifies leakage in the cable plant both in location and in relative amplitude.</w:t>
      </w:r>
    </w:p>
    <w:p w14:paraId="3DCCB402" w14:textId="77777777" w:rsidR="00C559C2" w:rsidRDefault="00C559C2" w:rsidP="00C559C2">
      <w:pPr>
        <w:pStyle w:val="ListParagraph"/>
        <w:numPr>
          <w:ilvl w:val="0"/>
          <w:numId w:val="1"/>
        </w:numPr>
        <w:rPr>
          <w:rFonts w:ascii="Arial" w:hAnsi="Arial" w:cs="Arial"/>
        </w:rPr>
      </w:pPr>
      <w:r>
        <w:rPr>
          <w:rFonts w:ascii="Arial" w:hAnsi="Arial" w:cs="Arial"/>
        </w:rPr>
        <w:t>The ability of the QAM Sniffer to provide directionality information that aids the technician to track down and find leakage.</w:t>
      </w:r>
    </w:p>
    <w:p w14:paraId="71228B63" w14:textId="77777777" w:rsidR="00C559C2" w:rsidRDefault="00C559C2" w:rsidP="00C559C2">
      <w:pPr>
        <w:pStyle w:val="ListParagraph"/>
        <w:numPr>
          <w:ilvl w:val="0"/>
          <w:numId w:val="1"/>
        </w:numPr>
        <w:rPr>
          <w:rFonts w:ascii="Arial" w:hAnsi="Arial" w:cs="Arial"/>
        </w:rPr>
      </w:pPr>
      <w:r>
        <w:rPr>
          <w:rFonts w:ascii="Arial" w:hAnsi="Arial" w:cs="Arial"/>
        </w:rPr>
        <w:t>The usability of the equipment including aspects such as ease-of-use, portability, handling, battery life, etc.</w:t>
      </w:r>
    </w:p>
    <w:p w14:paraId="554A4CED" w14:textId="00888DBF" w:rsidR="006205FF" w:rsidRDefault="006205FF" w:rsidP="006205FF">
      <w:pPr>
        <w:rPr>
          <w:rFonts w:ascii="Arial" w:hAnsi="Arial" w:cs="Arial"/>
        </w:rPr>
      </w:pPr>
      <w:r>
        <w:rPr>
          <w:rFonts w:ascii="Arial" w:hAnsi="Arial" w:cs="Arial"/>
        </w:rPr>
        <w:t xml:space="preserve">Two vehicles were equipped with a GQS system and then preformed short drive outs in order to start capturing leakage data. </w:t>
      </w:r>
      <w:del w:id="315" w:author="Dick Shimp" w:date="2015-02-10T09:28:00Z">
        <w:r w:rsidDel="00D853EE">
          <w:rPr>
            <w:rFonts w:ascii="Arial" w:hAnsi="Arial" w:cs="Arial"/>
          </w:rPr>
          <w:delText xml:space="preserve"> </w:delText>
        </w:r>
      </w:del>
      <w:r>
        <w:rPr>
          <w:rFonts w:ascii="Arial" w:hAnsi="Arial" w:cs="Arial"/>
        </w:rPr>
        <w:t xml:space="preserve">The Unity Media field service team was given access to the Genacis Web application </w:t>
      </w:r>
      <w:del w:id="316" w:author="Dick Shimp" w:date="2015-02-10T09:28:00Z">
        <w:r w:rsidDel="00D853EE">
          <w:rPr>
            <w:rFonts w:ascii="Arial" w:hAnsi="Arial" w:cs="Arial"/>
          </w:rPr>
          <w:delText xml:space="preserve">which </w:delText>
        </w:r>
      </w:del>
      <w:ins w:id="317" w:author="Dick Shimp" w:date="2015-02-10T09:28:00Z">
        <w:r w:rsidR="00D853EE">
          <w:rPr>
            <w:rFonts w:ascii="Arial" w:hAnsi="Arial" w:cs="Arial"/>
          </w:rPr>
          <w:t xml:space="preserve">that </w:t>
        </w:r>
      </w:ins>
      <w:r>
        <w:rPr>
          <w:rFonts w:ascii="Arial" w:hAnsi="Arial" w:cs="Arial"/>
        </w:rPr>
        <w:t xml:space="preserve">shows the location and level of leaks detected. </w:t>
      </w:r>
      <w:del w:id="318" w:author="Dick Shimp" w:date="2015-02-10T09:28:00Z">
        <w:r w:rsidDel="00D853EE">
          <w:rPr>
            <w:rFonts w:ascii="Arial" w:hAnsi="Arial" w:cs="Arial"/>
          </w:rPr>
          <w:delText xml:space="preserve"> </w:delText>
        </w:r>
      </w:del>
      <w:r>
        <w:rPr>
          <w:rFonts w:ascii="Arial" w:hAnsi="Arial" w:cs="Arial"/>
        </w:rPr>
        <w:t xml:space="preserve">Two leaks were chosen to perform the field tests on. </w:t>
      </w:r>
      <w:del w:id="319" w:author="Dick Shimp" w:date="2015-02-10T09:28:00Z">
        <w:r w:rsidDel="00D853EE">
          <w:rPr>
            <w:rFonts w:ascii="Arial" w:hAnsi="Arial" w:cs="Arial"/>
          </w:rPr>
          <w:delText xml:space="preserve"> </w:delText>
        </w:r>
      </w:del>
      <w:r>
        <w:rPr>
          <w:rFonts w:ascii="Arial" w:hAnsi="Arial" w:cs="Arial"/>
        </w:rPr>
        <w:t xml:space="preserve">The following photos show the GQS system in vehicles and the Genacis map which </w:t>
      </w:r>
      <w:r w:rsidR="00864495">
        <w:rPr>
          <w:rFonts w:ascii="Arial" w:hAnsi="Arial" w:cs="Arial"/>
        </w:rPr>
        <w:t xml:space="preserve">identifies </w:t>
      </w:r>
      <w:r>
        <w:rPr>
          <w:rFonts w:ascii="Arial" w:hAnsi="Arial" w:cs="Arial"/>
        </w:rPr>
        <w:t>the two leaks that were used for the testing.</w:t>
      </w:r>
    </w:p>
    <w:p w14:paraId="1E75F299" w14:textId="70A106ED" w:rsidR="00DE6054" w:rsidRPr="006205FF" w:rsidRDefault="001123D5" w:rsidP="006205FF">
      <w:pPr>
        <w:rPr>
          <w:rFonts w:ascii="Arial" w:hAnsi="Arial" w:cs="Arial"/>
        </w:rPr>
      </w:pPr>
      <w:r>
        <w:rPr>
          <w:rFonts w:ascii="Arial" w:hAnsi="Arial" w:cs="Arial"/>
          <w:noProof/>
        </w:rPr>
        <mc:AlternateContent>
          <mc:Choice Requires="wpg">
            <w:drawing>
              <wp:anchor distT="0" distB="0" distL="114300" distR="114300" simplePos="0" relativeHeight="251687936" behindDoc="0" locked="0" layoutInCell="1" allowOverlap="1" wp14:anchorId="6C939BD2" wp14:editId="4569922B">
                <wp:simplePos x="0" y="0"/>
                <wp:positionH relativeFrom="column">
                  <wp:posOffset>424180</wp:posOffset>
                </wp:positionH>
                <wp:positionV relativeFrom="paragraph">
                  <wp:posOffset>48260</wp:posOffset>
                </wp:positionV>
                <wp:extent cx="5156200" cy="1914525"/>
                <wp:effectExtent l="0" t="0" r="0" b="0"/>
                <wp:wrapThrough wrapText="bothSides">
                  <wp:wrapPolygon edited="0">
                    <wp:start x="0" y="0"/>
                    <wp:lineTo x="0" y="21206"/>
                    <wp:lineTo x="21494" y="21206"/>
                    <wp:lineTo x="21494" y="0"/>
                    <wp:lineTo x="0" y="0"/>
                  </wp:wrapPolygon>
                </wp:wrapThrough>
                <wp:docPr id="218" name="Group 218"/>
                <wp:cNvGraphicFramePr/>
                <a:graphic xmlns:a="http://schemas.openxmlformats.org/drawingml/2006/main">
                  <a:graphicData uri="http://schemas.microsoft.com/office/word/2010/wordprocessingGroup">
                    <wpg:wgp>
                      <wpg:cNvGrpSpPr/>
                      <wpg:grpSpPr>
                        <a:xfrm>
                          <a:off x="0" y="0"/>
                          <a:ext cx="5156200" cy="1914525"/>
                          <a:chOff x="0" y="0"/>
                          <a:chExt cx="5156200" cy="1914525"/>
                        </a:xfrm>
                      </wpg:grpSpPr>
                      <pic:pic xmlns:pic="http://schemas.openxmlformats.org/drawingml/2006/picture">
                        <pic:nvPicPr>
                          <pic:cNvPr id="7" name="Picture 7"/>
                          <pic:cNvPicPr>
                            <a:picLocks noChangeAspect="1"/>
                          </pic:cNvPicPr>
                        </pic:nvPicPr>
                        <pic:blipFill rotWithShape="1">
                          <a:blip r:embed="rId24" cstate="print">
                            <a:extLst>
                              <a:ext uri="{28A0092B-C50C-407E-A947-70E740481C1C}">
                                <a14:useLocalDpi xmlns:a14="http://schemas.microsoft.com/office/drawing/2010/main" val="0"/>
                              </a:ext>
                            </a:extLst>
                          </a:blip>
                          <a:srcRect l="11217" t="20941" r="2030" b="36182"/>
                          <a:stretch/>
                        </pic:blipFill>
                        <pic:spPr bwMode="auto">
                          <a:xfrm>
                            <a:off x="0" y="0"/>
                            <a:ext cx="5156200" cy="1911350"/>
                          </a:xfrm>
                          <a:prstGeom prst="rect">
                            <a:avLst/>
                          </a:prstGeom>
                          <a:ln>
                            <a:noFill/>
                          </a:ln>
                          <a:extLst>
                            <a:ext uri="{53640926-AAD7-44d8-BBD7-CCE9431645EC}">
                              <a14:shadowObscured xmlns:a14="http://schemas.microsoft.com/office/drawing/2010/main"/>
                            </a:ext>
                          </a:extLst>
                        </pic:spPr>
                      </pic:pic>
                      <wps:wsp>
                        <wps:cNvPr id="19" name="Text Box 2"/>
                        <wps:cNvSpPr txBox="1">
                          <a:spLocks noChangeArrowheads="1"/>
                        </wps:cNvSpPr>
                        <wps:spPr bwMode="auto">
                          <a:xfrm>
                            <a:off x="13970" y="1647825"/>
                            <a:ext cx="3448050" cy="266700"/>
                          </a:xfrm>
                          <a:prstGeom prst="rect">
                            <a:avLst/>
                          </a:prstGeom>
                          <a:solidFill>
                            <a:srgbClr val="FFFFFF"/>
                          </a:solidFill>
                          <a:ln w="9525">
                            <a:noFill/>
                            <a:miter lim="800000"/>
                            <a:headEnd/>
                            <a:tailEnd/>
                          </a:ln>
                        </wps:spPr>
                        <wps:txbx>
                          <w:txbxContent>
                            <w:p w14:paraId="00A01B14" w14:textId="77777777" w:rsidR="001D3E38" w:rsidRDefault="001D3E38" w:rsidP="00DE6054">
                              <w:r>
                                <w:t>Dual Frequency GQS system Installation in tech’s vehicle</w:t>
                              </w:r>
                            </w:p>
                          </w:txbxContent>
                        </wps:txbx>
                        <wps:bodyPr rot="0" vert="horz" wrap="square" lIns="91440" tIns="45720" rIns="91440" bIns="45720" anchor="t" anchorCtr="0">
                          <a:noAutofit/>
                        </wps:bodyPr>
                      </wps:wsp>
                    </wpg:wgp>
                  </a:graphicData>
                </a:graphic>
              </wp:anchor>
            </w:drawing>
          </mc:Choice>
          <mc:Fallback>
            <w:pict>
              <v:group id="Group 218" o:spid="_x0000_s1051" style="position:absolute;margin-left:33.4pt;margin-top:3.8pt;width:406pt;height:150.75pt;z-index:251687936" coordsize="5156200,191452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">
                <v:shape id="Picture 7" o:spid="_x0000_s1052" type="#_x0000_t75" style="position:absolute;width:5156200;height:191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K&#10;/qvBAAAA2gAAAA8AAABkcnMvZG93bnJldi54bWxEj0GLwjAUhO+C/yE8YW+amoNK1yiLKKgXWRV6&#10;fTRv27LNS22i7f57Iyx4HGbmG2a57m0tHtT6yrGG6SQBQZw7U3Gh4XrZjRcgfEA2WDsmDX/kYb0a&#10;DpaYGtfxNz3OoRARwj5FDWUITSqlz0uy6CeuIY7ej2sthijbQpoWuwi3tVRJMpMWK44LJTa0KSn/&#10;Pd+tBtWo+baaEit1P9zMcZvJ7pRp/THqvz5BBOrDO/zf3hsNc3hdiTdArp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CK/qvBAAAA2gAAAA8AAAAAAAAAAAAAAAAAnAIAAGRy&#10;cy9kb3ducmV2LnhtbFBLBQYAAAAABAAEAPcAAACKAwAAAAA=&#10;">
                  <v:imagedata r:id="rId25" o:title="" croptop="13724f" cropbottom="23712f" cropleft="7351f" cropright="1330f"/>
                  <v:path arrowok="t"/>
                </v:shape>
                <v:shape id="_x0000_s1053" type="#_x0000_t202" style="position:absolute;left:13970;top:1647825;width:34480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1LgvwAA&#10;ANsAAAAPAAAAZHJzL2Rvd25yZXYueG1sRE/bisIwEH0X/Icwgi+yTZX1Vo2yCoqvun7AtBnbYjMp&#10;TdbWvzcLgm9zONdZbztTiQc1rrSsYBzFIIgzq0vOFVx/D18LEM4ja6wsk4InOdhu+r01Jtq2fKbH&#10;xecihLBLUEHhfZ1I6bKCDLrI1sSBu9nGoA+wyaVusA3hppKTOJ5JgyWHhgJr2heU3S9/RsHt1I6m&#10;yzY9+uv8/D3bYTlP7VOp4aD7WYHw1PmP+O0+6TB/Cf+/hAPk5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xbUuC/AAAA2wAAAA8AAAAAAAAAAAAAAAAAlwIAAGRycy9kb3ducmV2&#10;LnhtbFBLBQYAAAAABAAEAPUAAACDAwAAAAA=&#10;" stroked="f">
                  <v:textbox>
                    <w:txbxContent>
                      <w:p w14:paraId="00A01B14" w14:textId="77777777" w:rsidR="001D3E38" w:rsidRDefault="001D3E38" w:rsidP="00DE6054">
                        <w:r>
                          <w:t>Dual Frequency GQS system Installation in tech’s vehicle</w:t>
                        </w:r>
                      </w:p>
                    </w:txbxContent>
                  </v:textbox>
                </v:shape>
                <w10:wrap type="through"/>
              </v:group>
            </w:pict>
          </mc:Fallback>
        </mc:AlternateContent>
      </w:r>
    </w:p>
    <w:p w14:paraId="2DE88A89" w14:textId="77777777" w:rsidR="00AA79CA" w:rsidRDefault="00AA79CA">
      <w:pPr>
        <w:rPr>
          <w:rFonts w:ascii="Arial" w:hAnsi="Arial" w:cs="Arial"/>
        </w:rPr>
      </w:pPr>
    </w:p>
    <w:p w14:paraId="4D177107" w14:textId="77777777" w:rsidR="00AA79CA" w:rsidRDefault="00AA79CA">
      <w:pPr>
        <w:rPr>
          <w:rFonts w:ascii="Arial" w:hAnsi="Arial" w:cs="Arial"/>
        </w:rPr>
      </w:pPr>
    </w:p>
    <w:p w14:paraId="1757E96B" w14:textId="77777777" w:rsidR="00AA79CA" w:rsidRDefault="00AA79CA">
      <w:pPr>
        <w:rPr>
          <w:rFonts w:ascii="Arial" w:hAnsi="Arial" w:cs="Arial"/>
        </w:rPr>
      </w:pPr>
    </w:p>
    <w:p w14:paraId="22A2797A" w14:textId="77777777" w:rsidR="00AA79CA" w:rsidRDefault="00AA79CA">
      <w:pPr>
        <w:rPr>
          <w:rFonts w:ascii="Arial" w:hAnsi="Arial" w:cs="Arial"/>
        </w:rPr>
      </w:pPr>
    </w:p>
    <w:p w14:paraId="4E1AFB5C" w14:textId="77777777" w:rsidR="00AA79CA" w:rsidRDefault="00AA79CA">
      <w:pPr>
        <w:rPr>
          <w:rFonts w:ascii="Arial" w:hAnsi="Arial" w:cs="Arial"/>
        </w:rPr>
      </w:pPr>
    </w:p>
    <w:p w14:paraId="7C29E18B" w14:textId="17115001" w:rsidR="00AA79CA" w:rsidRDefault="00AA79CA">
      <w:pPr>
        <w:rPr>
          <w:rFonts w:ascii="Arial" w:hAnsi="Arial" w:cs="Arial"/>
        </w:rPr>
      </w:pPr>
    </w:p>
    <w:p w14:paraId="6DBE8BA0" w14:textId="1785B3F1" w:rsidR="00AA79CA" w:rsidRDefault="00AA79CA">
      <w:pPr>
        <w:rPr>
          <w:rFonts w:ascii="Arial" w:hAnsi="Arial" w:cs="Arial"/>
        </w:rPr>
      </w:pPr>
    </w:p>
    <w:p w14:paraId="41FF7C53" w14:textId="7F54EB6E" w:rsidR="00AA79CA" w:rsidRDefault="001123D5">
      <w:pPr>
        <w:rPr>
          <w:rFonts w:ascii="Arial" w:hAnsi="Arial" w:cs="Arial"/>
        </w:rPr>
      </w:pPr>
      <w:r>
        <w:rPr>
          <w:rFonts w:ascii="Arial" w:hAnsi="Arial" w:cs="Arial"/>
          <w:noProof/>
        </w:rPr>
        <mc:AlternateContent>
          <mc:Choice Requires="wpg">
            <w:drawing>
              <wp:anchor distT="0" distB="0" distL="114300" distR="114300" simplePos="0" relativeHeight="251691008" behindDoc="0" locked="0" layoutInCell="1" allowOverlap="1" wp14:anchorId="585D7654" wp14:editId="7E195A41">
                <wp:simplePos x="0" y="0"/>
                <wp:positionH relativeFrom="column">
                  <wp:posOffset>571500</wp:posOffset>
                </wp:positionH>
                <wp:positionV relativeFrom="paragraph">
                  <wp:posOffset>-1905</wp:posOffset>
                </wp:positionV>
                <wp:extent cx="4785995" cy="2757805"/>
                <wp:effectExtent l="0" t="0" r="0" b="10795"/>
                <wp:wrapThrough wrapText="bothSides">
                  <wp:wrapPolygon edited="0">
                    <wp:start x="0" y="0"/>
                    <wp:lineTo x="0" y="21486"/>
                    <wp:lineTo x="21437" y="21486"/>
                    <wp:lineTo x="21437" y="0"/>
                    <wp:lineTo x="0" y="0"/>
                  </wp:wrapPolygon>
                </wp:wrapThrough>
                <wp:docPr id="219" name="Group 219"/>
                <wp:cNvGraphicFramePr/>
                <a:graphic xmlns:a="http://schemas.openxmlformats.org/drawingml/2006/main">
                  <a:graphicData uri="http://schemas.microsoft.com/office/word/2010/wordprocessingGroup">
                    <wpg:wgp>
                      <wpg:cNvGrpSpPr/>
                      <wpg:grpSpPr>
                        <a:xfrm>
                          <a:off x="0" y="0"/>
                          <a:ext cx="4785995" cy="2757805"/>
                          <a:chOff x="0" y="0"/>
                          <a:chExt cx="4785995" cy="2757805"/>
                        </a:xfrm>
                      </wpg:grpSpPr>
                      <pic:pic xmlns:pic="http://schemas.openxmlformats.org/drawingml/2006/picture">
                        <pic:nvPicPr>
                          <pic:cNvPr id="28" name="Picture 2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5995" cy="2757805"/>
                          </a:xfrm>
                          <a:prstGeom prst="rect">
                            <a:avLst/>
                          </a:prstGeom>
                        </pic:spPr>
                      </pic:pic>
                      <wps:wsp>
                        <wps:cNvPr id="29" name="Text Box 2"/>
                        <wps:cNvSpPr txBox="1">
                          <a:spLocks noChangeArrowheads="1"/>
                        </wps:cNvSpPr>
                        <wps:spPr bwMode="auto">
                          <a:xfrm>
                            <a:off x="0" y="2490470"/>
                            <a:ext cx="2630805" cy="266700"/>
                          </a:xfrm>
                          <a:prstGeom prst="rect">
                            <a:avLst/>
                          </a:prstGeom>
                          <a:solidFill>
                            <a:srgbClr val="FFFFFF"/>
                          </a:solidFill>
                          <a:ln w="9525">
                            <a:noFill/>
                            <a:miter lim="800000"/>
                            <a:headEnd/>
                            <a:tailEnd/>
                          </a:ln>
                        </wps:spPr>
                        <wps:txbx>
                          <w:txbxContent>
                            <w:p w14:paraId="1B93E033" w14:textId="77777777" w:rsidR="001D3E38" w:rsidRDefault="001D3E38" w:rsidP="00D9335C">
                              <w:r>
                                <w:t>Unity Media Vehicle with GQS installation</w:t>
                              </w:r>
                            </w:p>
                          </w:txbxContent>
                        </wps:txbx>
                        <wps:bodyPr rot="0" vert="horz" wrap="square" lIns="91440" tIns="45720" rIns="91440" bIns="45720" anchor="t" anchorCtr="0">
                          <a:noAutofit/>
                        </wps:bodyPr>
                      </wps:wsp>
                    </wpg:wgp>
                  </a:graphicData>
                </a:graphic>
              </wp:anchor>
            </w:drawing>
          </mc:Choice>
          <mc:Fallback>
            <w:pict>
              <v:group id="Group 219" o:spid="_x0000_s1054" style="position:absolute;margin-left:45pt;margin-top:-.1pt;width:376.85pt;height:217.15pt;z-index:251691008" coordsize="4785995,275780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">
                <v:shape id="Picture 28" o:spid="_x0000_s1055" type="#_x0000_t75" style="position:absolute;width:4785995;height:275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k&#10;mFi+AAAA2wAAAA8AAABkcnMvZG93bnJldi54bWxET82KwjAQvgu+QxjBm6YqyFqNoi6CB0GsPsDQ&#10;jG2xmYQm29a3Nwdhjx/f/2bXm1q01PjKsoLZNAFBnFtdcaHgcT9NfkD4gKyxtkwK3uRhtx0ONphq&#10;2/GN2iwUIoawT1FBGYJLpfR5SQb91DriyD1tYzBE2BRSN9jFcFPLeZIspcGKY0OJjo4l5a/szyhw&#10;5uQv7e/NXg+1vVyfrlssV4VS41G/X4MI1Id/8dd91grmcWz8En+A3H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PTkmFi+AAAA2wAAAA8AAAAAAAAAAAAAAAAAnAIAAGRycy9k&#10;b3ducmV2LnhtbFBLBQYAAAAABAAEAPcAAACHAwAAAAA=&#10;">
                  <v:imagedata r:id="rId27" o:title=""/>
                  <v:path arrowok="t"/>
                </v:shape>
                <v:shape id="_x0000_s1056" type="#_x0000_t202" style="position:absolute;top:2490470;width:263080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N5hdwQAA&#10;ANsAAAAPAAAAZHJzL2Rvd25yZXYueG1sRI/dqsIwEITvBd8hrOCNaKp4/KlGUUHx1p8HWJu1LTab&#10;0kRb394IwrkcZuYbZrluTCFeVLncsoLhIAJBnFidc6rgetn3ZyCcR9ZYWCYFb3KwXrVbS4y1rflE&#10;r7NPRYCwi1FB5n0ZS+mSjAy6gS2Jg3e3lUEfZJVKXWEd4KaQoyiaSIM5h4UMS9pllDzOT6Pgfqx7&#10;f/P6dvDX6Wk82WI+vdm3Ut1Os1mA8NT4//CvfdQKRnP4fgk/QK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jeYXcEAAADbAAAADwAAAAAAAAAAAAAAAACXAgAAZHJzL2Rvd25y&#10;ZXYueG1sUEsFBgAAAAAEAAQA9QAAAIUDAAAAAA==&#10;" stroked="f">
                  <v:textbox>
                    <w:txbxContent>
                      <w:p w14:paraId="1B93E033" w14:textId="77777777" w:rsidR="001D3E38" w:rsidRDefault="001D3E38" w:rsidP="00D9335C">
                        <w:r>
                          <w:t>Unity Media Vehicle with GQS installation</w:t>
                        </w:r>
                      </w:p>
                    </w:txbxContent>
                  </v:textbox>
                </v:shape>
                <w10:wrap type="through"/>
              </v:group>
            </w:pict>
          </mc:Fallback>
        </mc:AlternateContent>
      </w:r>
    </w:p>
    <w:p w14:paraId="01515818" w14:textId="77777777" w:rsidR="00AA79CA" w:rsidRDefault="00AA79CA">
      <w:pPr>
        <w:rPr>
          <w:rFonts w:ascii="Arial" w:hAnsi="Arial" w:cs="Arial"/>
        </w:rPr>
      </w:pPr>
    </w:p>
    <w:p w14:paraId="28AD3F53" w14:textId="77777777" w:rsidR="00AA79CA" w:rsidRDefault="00AA79CA">
      <w:pPr>
        <w:rPr>
          <w:rFonts w:ascii="Arial" w:hAnsi="Arial" w:cs="Arial"/>
        </w:rPr>
      </w:pPr>
    </w:p>
    <w:p w14:paraId="19632C3F" w14:textId="77777777" w:rsidR="00AA79CA" w:rsidRDefault="00AA79CA">
      <w:pPr>
        <w:rPr>
          <w:rFonts w:ascii="Arial" w:hAnsi="Arial" w:cs="Arial"/>
        </w:rPr>
      </w:pPr>
    </w:p>
    <w:p w14:paraId="0CA52ABE" w14:textId="77777777" w:rsidR="00AA79CA" w:rsidRDefault="00AA79CA">
      <w:pPr>
        <w:rPr>
          <w:rFonts w:ascii="Arial" w:hAnsi="Arial" w:cs="Arial"/>
        </w:rPr>
      </w:pPr>
    </w:p>
    <w:p w14:paraId="37657F8C" w14:textId="77777777" w:rsidR="00AA79CA" w:rsidRDefault="00AA79CA">
      <w:pPr>
        <w:rPr>
          <w:rFonts w:ascii="Arial" w:hAnsi="Arial" w:cs="Arial"/>
        </w:rPr>
      </w:pPr>
    </w:p>
    <w:p w14:paraId="4BDAE8C0" w14:textId="77777777" w:rsidR="00AA79CA" w:rsidRDefault="00AA79CA">
      <w:pPr>
        <w:rPr>
          <w:rFonts w:ascii="Arial" w:hAnsi="Arial" w:cs="Arial"/>
        </w:rPr>
      </w:pPr>
    </w:p>
    <w:p w14:paraId="281FE977" w14:textId="77777777" w:rsidR="00AA79CA" w:rsidRDefault="00AA79CA">
      <w:pPr>
        <w:rPr>
          <w:rFonts w:ascii="Arial" w:hAnsi="Arial" w:cs="Arial"/>
        </w:rPr>
      </w:pPr>
    </w:p>
    <w:p w14:paraId="6B4C3A4B" w14:textId="4EC5E3C0" w:rsidR="00AA79CA" w:rsidRDefault="00AA79CA">
      <w:pPr>
        <w:rPr>
          <w:rFonts w:ascii="Arial" w:hAnsi="Arial" w:cs="Arial"/>
        </w:rPr>
      </w:pPr>
    </w:p>
    <w:p w14:paraId="666534B2" w14:textId="77777777" w:rsidR="00AA79CA" w:rsidRDefault="005009FA">
      <w:pPr>
        <w:rPr>
          <w:rFonts w:ascii="Arial" w:hAnsi="Arial" w:cs="Arial"/>
        </w:rPr>
      </w:pPr>
      <w:r>
        <w:rPr>
          <w:rFonts w:ascii="Arial" w:hAnsi="Arial" w:cs="Arial"/>
          <w:noProof/>
        </w:rPr>
        <w:drawing>
          <wp:anchor distT="0" distB="0" distL="114300" distR="114300" simplePos="0" relativeHeight="251684864" behindDoc="0" locked="0" layoutInCell="1" allowOverlap="1" wp14:anchorId="26D8D65C" wp14:editId="2DA85943">
            <wp:simplePos x="0" y="0"/>
            <wp:positionH relativeFrom="margin">
              <wp:posOffset>247650</wp:posOffset>
            </wp:positionH>
            <wp:positionV relativeFrom="paragraph">
              <wp:posOffset>-353</wp:posOffset>
            </wp:positionV>
            <wp:extent cx="5011420" cy="41897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20" cy="4189730"/>
                    </a:xfrm>
                    <a:prstGeom prst="rect">
                      <a:avLst/>
                    </a:prstGeom>
                    <a:noFill/>
                  </pic:spPr>
                </pic:pic>
              </a:graphicData>
            </a:graphic>
            <wp14:sizeRelH relativeFrom="page">
              <wp14:pctWidth>0</wp14:pctWidth>
            </wp14:sizeRelH>
            <wp14:sizeRelV relativeFrom="page">
              <wp14:pctHeight>0</wp14:pctHeight>
            </wp14:sizeRelV>
          </wp:anchor>
        </w:drawing>
      </w:r>
    </w:p>
    <w:p w14:paraId="53A38EC4" w14:textId="77777777" w:rsidR="00AA79CA" w:rsidRDefault="00AA79CA">
      <w:pPr>
        <w:rPr>
          <w:rFonts w:ascii="Arial" w:hAnsi="Arial" w:cs="Arial"/>
        </w:rPr>
      </w:pPr>
    </w:p>
    <w:p w14:paraId="44A8E9F1" w14:textId="77777777" w:rsidR="00AA79CA" w:rsidRDefault="00AA79CA">
      <w:pPr>
        <w:rPr>
          <w:rFonts w:ascii="Arial" w:hAnsi="Arial" w:cs="Arial"/>
        </w:rPr>
      </w:pPr>
    </w:p>
    <w:p w14:paraId="1F239C3E" w14:textId="77777777" w:rsidR="00AA79CA" w:rsidRDefault="00AA79CA">
      <w:pPr>
        <w:rPr>
          <w:rFonts w:ascii="Arial" w:hAnsi="Arial" w:cs="Arial"/>
        </w:rPr>
      </w:pPr>
    </w:p>
    <w:p w14:paraId="342DBA42" w14:textId="77777777" w:rsidR="00AA79CA" w:rsidRDefault="00AA79CA">
      <w:pPr>
        <w:rPr>
          <w:rFonts w:ascii="Arial" w:hAnsi="Arial" w:cs="Arial"/>
        </w:rPr>
      </w:pPr>
    </w:p>
    <w:p w14:paraId="594F579B" w14:textId="77777777" w:rsidR="00AA79CA" w:rsidRDefault="00AA79CA">
      <w:pPr>
        <w:rPr>
          <w:rFonts w:ascii="Arial" w:hAnsi="Arial" w:cs="Arial"/>
        </w:rPr>
      </w:pPr>
    </w:p>
    <w:p w14:paraId="53E0C926" w14:textId="77777777" w:rsidR="00AA79CA" w:rsidRDefault="002774A8">
      <w:pPr>
        <w:rPr>
          <w:rFonts w:ascii="Arial" w:hAnsi="Arial" w:cs="Arial"/>
        </w:rPr>
      </w:pPr>
      <w:r w:rsidRPr="006D194B">
        <w:rPr>
          <w:rFonts w:ascii="Arial" w:hAnsi="Arial" w:cs="Arial"/>
          <w:noProof/>
        </w:rPr>
        <mc:AlternateContent>
          <mc:Choice Requires="wps">
            <w:drawing>
              <wp:anchor distT="45720" distB="45720" distL="114300" distR="114300" simplePos="0" relativeHeight="251693056" behindDoc="0" locked="0" layoutInCell="1" allowOverlap="1" wp14:anchorId="24ECBEC7" wp14:editId="2E753DAD">
                <wp:simplePos x="0" y="0"/>
                <wp:positionH relativeFrom="margin">
                  <wp:posOffset>3148013</wp:posOffset>
                </wp:positionH>
                <wp:positionV relativeFrom="paragraph">
                  <wp:posOffset>7620</wp:posOffset>
                </wp:positionV>
                <wp:extent cx="1528762" cy="623888"/>
                <wp:effectExtent l="0" t="0" r="0" b="508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8762" cy="623888"/>
                        </a:xfrm>
                        <a:prstGeom prst="rect">
                          <a:avLst/>
                        </a:prstGeom>
                        <a:solidFill>
                          <a:srgbClr val="FFFFFF"/>
                        </a:solidFill>
                        <a:ln w="9525">
                          <a:noFill/>
                          <a:miter lim="800000"/>
                          <a:headEnd/>
                          <a:tailEnd/>
                        </a:ln>
                      </wps:spPr>
                      <wps:txbx>
                        <w:txbxContent>
                          <w:p w14:paraId="6A509C38" w14:textId="77777777" w:rsidR="001D3E38" w:rsidRDefault="001D3E38" w:rsidP="00B7376F">
                            <w:r>
                              <w:t>Leak #2</w:t>
                            </w:r>
                            <w:proofErr w:type="gramStart"/>
                            <w:r>
                              <w:t>:   50</w:t>
                            </w:r>
                            <w:proofErr w:type="gramEnd"/>
                            <w:r>
                              <w:t xml:space="preserve"> </w:t>
                            </w:r>
                            <w:proofErr w:type="spellStart"/>
                            <w:r>
                              <w:t>dBuV</w:t>
                            </w:r>
                            <w:proofErr w:type="spellEnd"/>
                            <w:r>
                              <w:t>/m</w:t>
                            </w:r>
                          </w:p>
                          <w:p w14:paraId="3185F66F" w14:textId="77777777" w:rsidR="001D3E38" w:rsidRDefault="001D3E38" w:rsidP="00B7376F">
                            <w:proofErr w:type="spellStart"/>
                            <w:r>
                              <w:t>Solitudestrase</w:t>
                            </w:r>
                            <w:proofErr w:type="spellEnd"/>
                            <w:r>
                              <w:t xml:space="preserve"> 327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47.9pt;margin-top:.6pt;width:120.35pt;height:49.1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" stroked="f">
                <v:textbox>
                  <w:txbxContent>
                    <w:p w14:paraId="6A509C38" w14:textId="77777777" w:rsidR="001D3E38" w:rsidRDefault="001D3E38" w:rsidP="00B7376F">
                      <w:r>
                        <w:t>Leak #2</w:t>
                      </w:r>
                      <w:proofErr w:type="gramStart"/>
                      <w:r>
                        <w:t>:   50</w:t>
                      </w:r>
                      <w:proofErr w:type="gramEnd"/>
                      <w:r>
                        <w:t xml:space="preserve"> </w:t>
                      </w:r>
                      <w:proofErr w:type="spellStart"/>
                      <w:r>
                        <w:t>dBuV</w:t>
                      </w:r>
                      <w:proofErr w:type="spellEnd"/>
                      <w:r>
                        <w:t>/m</w:t>
                      </w:r>
                    </w:p>
                    <w:p w14:paraId="3185F66F" w14:textId="77777777" w:rsidR="001D3E38" w:rsidRDefault="001D3E38" w:rsidP="00B7376F">
                      <w:proofErr w:type="spellStart"/>
                      <w:r>
                        <w:t>Solitudestrase</w:t>
                      </w:r>
                      <w:proofErr w:type="spellEnd"/>
                      <w:r>
                        <w:t xml:space="preserve"> 327</w:t>
                      </w:r>
                    </w:p>
                  </w:txbxContent>
                </v:textbox>
                <w10:wrap anchorx="margin"/>
              </v:shape>
            </w:pict>
          </mc:Fallback>
        </mc:AlternateContent>
      </w:r>
      <w:r w:rsidR="00B7376F">
        <w:rPr>
          <w:rFonts w:ascii="Arial" w:hAnsi="Arial" w:cs="Arial"/>
          <w:noProof/>
        </w:rPr>
        <mc:AlternateContent>
          <mc:Choice Requires="wps">
            <w:drawing>
              <wp:anchor distT="0" distB="0" distL="114300" distR="114300" simplePos="0" relativeHeight="251696128" behindDoc="0" locked="0" layoutInCell="1" allowOverlap="1" wp14:anchorId="538CFEB3" wp14:editId="62CBE39F">
                <wp:simplePos x="0" y="0"/>
                <wp:positionH relativeFrom="column">
                  <wp:posOffset>2671763</wp:posOffset>
                </wp:positionH>
                <wp:positionV relativeFrom="paragraph">
                  <wp:posOffset>255270</wp:posOffset>
                </wp:positionV>
                <wp:extent cx="485775" cy="228600"/>
                <wp:effectExtent l="38100" t="0" r="28575" b="57150"/>
                <wp:wrapNone/>
                <wp:docPr id="192" name="Straight Arrow Connector 192"/>
                <wp:cNvGraphicFramePr/>
                <a:graphic xmlns:a="http://schemas.openxmlformats.org/drawingml/2006/main">
                  <a:graphicData uri="http://schemas.microsoft.com/office/word/2010/wordprocessingShape">
                    <wps:wsp>
                      <wps:cNvCnPr/>
                      <wps:spPr>
                        <a:xfrm flipH="1">
                          <a:off x="0" y="0"/>
                          <a:ext cx="485775" cy="2286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192" o:spid="_x0000_s1026" type="#_x0000_t32" style="position:absolute;margin-left:210.4pt;margin-top:20.1pt;width:38.25pt;height:18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" strokecolor="black [3213]" strokeweight="1.5pt">
                <v:stroke endarrow="block" joinstyle="miter"/>
              </v:shape>
            </w:pict>
          </mc:Fallback>
        </mc:AlternateContent>
      </w:r>
    </w:p>
    <w:p w14:paraId="71918999" w14:textId="77777777" w:rsidR="00AA79CA" w:rsidRDefault="00AA79CA">
      <w:pPr>
        <w:rPr>
          <w:rFonts w:ascii="Arial" w:hAnsi="Arial" w:cs="Arial"/>
        </w:rPr>
      </w:pPr>
    </w:p>
    <w:p w14:paraId="7758A7C4" w14:textId="77777777" w:rsidR="00AA79CA" w:rsidRDefault="00AA79CA">
      <w:pPr>
        <w:rPr>
          <w:rFonts w:ascii="Arial" w:hAnsi="Arial" w:cs="Arial"/>
        </w:rPr>
      </w:pPr>
    </w:p>
    <w:p w14:paraId="1F290DB4" w14:textId="77777777" w:rsidR="00AA79CA" w:rsidRDefault="002774A8">
      <w:pPr>
        <w:rPr>
          <w:rFonts w:ascii="Arial" w:hAnsi="Arial" w:cs="Arial"/>
        </w:rPr>
      </w:pPr>
      <w:r w:rsidRPr="006D194B">
        <w:rPr>
          <w:rFonts w:ascii="Arial" w:hAnsi="Arial" w:cs="Arial"/>
          <w:noProof/>
        </w:rPr>
        <mc:AlternateContent>
          <mc:Choice Requires="wps">
            <w:drawing>
              <wp:anchor distT="45720" distB="45720" distL="114300" distR="114300" simplePos="0" relativeHeight="251695104" behindDoc="0" locked="0" layoutInCell="1" allowOverlap="1" wp14:anchorId="11DCE35B" wp14:editId="42E8396E">
                <wp:simplePos x="0" y="0"/>
                <wp:positionH relativeFrom="margin">
                  <wp:posOffset>2947988</wp:posOffset>
                </wp:positionH>
                <wp:positionV relativeFrom="paragraph">
                  <wp:posOffset>35243</wp:posOffset>
                </wp:positionV>
                <wp:extent cx="1595437" cy="576262"/>
                <wp:effectExtent l="0" t="0" r="508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5437" cy="576262"/>
                        </a:xfrm>
                        <a:prstGeom prst="rect">
                          <a:avLst/>
                        </a:prstGeom>
                        <a:solidFill>
                          <a:srgbClr val="FFFFFF"/>
                        </a:solidFill>
                        <a:ln w="9525">
                          <a:noFill/>
                          <a:miter lim="800000"/>
                          <a:headEnd/>
                          <a:tailEnd/>
                        </a:ln>
                      </wps:spPr>
                      <wps:txbx>
                        <w:txbxContent>
                          <w:p w14:paraId="27E92FD6" w14:textId="77777777" w:rsidR="001D3E38" w:rsidRDefault="001D3E38" w:rsidP="00B7376F">
                            <w:r>
                              <w:t>Leak #1</w:t>
                            </w:r>
                            <w:proofErr w:type="gramStart"/>
                            <w:r>
                              <w:t>:   52</w:t>
                            </w:r>
                            <w:proofErr w:type="gramEnd"/>
                            <w:r>
                              <w:t xml:space="preserve"> </w:t>
                            </w:r>
                            <w:proofErr w:type="spellStart"/>
                            <w:r>
                              <w:t>dBuV</w:t>
                            </w:r>
                            <w:proofErr w:type="spellEnd"/>
                            <w:r>
                              <w:t>/m</w:t>
                            </w:r>
                          </w:p>
                          <w:p w14:paraId="37DCF4B1" w14:textId="77777777" w:rsidR="001D3E38" w:rsidRDefault="001D3E38" w:rsidP="002774A8">
                            <w:r>
                              <w:t xml:space="preserve">Corner of </w:t>
                            </w:r>
                            <w:proofErr w:type="spellStart"/>
                            <w:r>
                              <w:t>Solitudestrase</w:t>
                            </w:r>
                            <w:proofErr w:type="spellEnd"/>
                            <w:r>
                              <w:t xml:space="preserve"> </w:t>
                            </w:r>
                          </w:p>
                          <w:p w14:paraId="32A3FCDF" w14:textId="77777777" w:rsidR="001D3E38" w:rsidRDefault="001D3E38" w:rsidP="002774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32.15pt;margin-top:2.8pt;width:125.6pt;height:45.3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" stroked="f">
                <v:textbox>
                  <w:txbxContent>
                    <w:p w14:paraId="27E92FD6" w14:textId="77777777" w:rsidR="001D3E38" w:rsidRDefault="001D3E38" w:rsidP="00B7376F">
                      <w:r>
                        <w:t>Leak #1</w:t>
                      </w:r>
                      <w:proofErr w:type="gramStart"/>
                      <w:r>
                        <w:t>:   52</w:t>
                      </w:r>
                      <w:proofErr w:type="gramEnd"/>
                      <w:r>
                        <w:t xml:space="preserve"> </w:t>
                      </w:r>
                      <w:proofErr w:type="spellStart"/>
                      <w:r>
                        <w:t>dBuV</w:t>
                      </w:r>
                      <w:proofErr w:type="spellEnd"/>
                      <w:r>
                        <w:t>/m</w:t>
                      </w:r>
                    </w:p>
                    <w:p w14:paraId="37DCF4B1" w14:textId="77777777" w:rsidR="001D3E38" w:rsidRDefault="001D3E38" w:rsidP="002774A8">
                      <w:r>
                        <w:t xml:space="preserve">Corner of </w:t>
                      </w:r>
                      <w:proofErr w:type="spellStart"/>
                      <w:r>
                        <w:t>Solitudestrase</w:t>
                      </w:r>
                      <w:proofErr w:type="spellEnd"/>
                      <w:r>
                        <w:t xml:space="preserve"> </w:t>
                      </w:r>
                    </w:p>
                    <w:p w14:paraId="32A3FCDF" w14:textId="77777777" w:rsidR="001D3E38" w:rsidRDefault="001D3E38" w:rsidP="002774A8"/>
                  </w:txbxContent>
                </v:textbox>
                <w10:wrap anchorx="margin"/>
              </v:shape>
            </w:pict>
          </mc:Fallback>
        </mc:AlternateContent>
      </w:r>
      <w:r w:rsidR="00EC4CE1">
        <w:rPr>
          <w:rFonts w:ascii="Arial" w:hAnsi="Arial" w:cs="Arial"/>
          <w:noProof/>
        </w:rPr>
        <mc:AlternateContent>
          <mc:Choice Requires="wps">
            <w:drawing>
              <wp:anchor distT="0" distB="0" distL="114300" distR="114300" simplePos="0" relativeHeight="251698176" behindDoc="0" locked="0" layoutInCell="1" allowOverlap="1" wp14:anchorId="530E975B" wp14:editId="61F015AA">
                <wp:simplePos x="0" y="0"/>
                <wp:positionH relativeFrom="column">
                  <wp:posOffset>2414587</wp:posOffset>
                </wp:positionH>
                <wp:positionV relativeFrom="paragraph">
                  <wp:posOffset>106679</wp:posOffset>
                </wp:positionV>
                <wp:extent cx="523557" cy="180975"/>
                <wp:effectExtent l="38100" t="38100" r="29210" b="28575"/>
                <wp:wrapNone/>
                <wp:docPr id="193" name="Straight Arrow Connector 193"/>
                <wp:cNvGraphicFramePr/>
                <a:graphic xmlns:a="http://schemas.openxmlformats.org/drawingml/2006/main">
                  <a:graphicData uri="http://schemas.microsoft.com/office/word/2010/wordprocessingShape">
                    <wps:wsp>
                      <wps:cNvCnPr/>
                      <wps:spPr>
                        <a:xfrm flipH="1" flipV="1">
                          <a:off x="0" y="0"/>
                          <a:ext cx="523557" cy="180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3" o:spid="_x0000_s1026" type="#_x0000_t32" style="position:absolute;margin-left:190.1pt;margin-top:8.4pt;width:41.2pt;height:14.2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" strokecolor="black [3213]" strokeweight="1.5pt">
                <v:stroke endarrow="block" joinstyle="miter"/>
              </v:shape>
            </w:pict>
          </mc:Fallback>
        </mc:AlternateContent>
      </w:r>
    </w:p>
    <w:p w14:paraId="04FF83D7" w14:textId="77777777" w:rsidR="00AA79CA" w:rsidRDefault="00AA79CA">
      <w:pPr>
        <w:rPr>
          <w:rFonts w:ascii="Arial" w:hAnsi="Arial" w:cs="Arial"/>
        </w:rPr>
      </w:pPr>
    </w:p>
    <w:p w14:paraId="59719397" w14:textId="77777777" w:rsidR="00AA79CA" w:rsidRDefault="00AA79CA">
      <w:pPr>
        <w:rPr>
          <w:rFonts w:ascii="Arial" w:hAnsi="Arial" w:cs="Arial"/>
        </w:rPr>
      </w:pPr>
    </w:p>
    <w:p w14:paraId="7537E271" w14:textId="77777777" w:rsidR="00AA79CA" w:rsidRDefault="00AA79CA">
      <w:pPr>
        <w:rPr>
          <w:rFonts w:ascii="Arial" w:hAnsi="Arial" w:cs="Arial"/>
        </w:rPr>
      </w:pPr>
    </w:p>
    <w:p w14:paraId="7BF6FA0A" w14:textId="77777777" w:rsidR="00AA79CA" w:rsidRDefault="00AA79CA">
      <w:pPr>
        <w:rPr>
          <w:rFonts w:ascii="Arial" w:hAnsi="Arial" w:cs="Arial"/>
        </w:rPr>
      </w:pPr>
    </w:p>
    <w:p w14:paraId="4CE34E8A" w14:textId="3B4224E0" w:rsidR="00AA79CA" w:rsidRDefault="00AA79CA">
      <w:pPr>
        <w:rPr>
          <w:rFonts w:ascii="Arial" w:hAnsi="Arial" w:cs="Arial"/>
        </w:rPr>
      </w:pPr>
    </w:p>
    <w:p w14:paraId="4748D62E" w14:textId="738D84C2" w:rsidR="00E56616" w:rsidRDefault="00567D5F">
      <w:pPr>
        <w:rPr>
          <w:rFonts w:ascii="Arial" w:hAnsi="Arial" w:cs="Arial"/>
        </w:rPr>
      </w:pPr>
      <w:r w:rsidRPr="00E56616">
        <w:rPr>
          <w:rFonts w:ascii="Arial" w:hAnsi="Arial" w:cs="Arial"/>
          <w:b/>
          <w:noProof/>
        </w:rPr>
        <w:drawing>
          <wp:anchor distT="0" distB="0" distL="114300" distR="114300" simplePos="0" relativeHeight="251699200" behindDoc="0" locked="0" layoutInCell="1" allowOverlap="1" wp14:anchorId="078D5F93" wp14:editId="527BF964">
            <wp:simplePos x="0" y="0"/>
            <wp:positionH relativeFrom="margin">
              <wp:posOffset>2192655</wp:posOffset>
            </wp:positionH>
            <wp:positionV relativeFrom="paragraph">
              <wp:posOffset>52070</wp:posOffset>
            </wp:positionV>
            <wp:extent cx="3507740" cy="3778250"/>
            <wp:effectExtent l="0" t="8255"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3214.JPG"/>
                    <pic:cNvPicPr/>
                  </pic:nvPicPr>
                  <pic:blipFill rotWithShape="1">
                    <a:blip r:embed="rId29" cstate="print">
                      <a:extLst>
                        <a:ext uri="{28A0092B-C50C-407E-A947-70E740481C1C}">
                          <a14:useLocalDpi xmlns:a14="http://schemas.microsoft.com/office/drawing/2010/main" val="0"/>
                        </a:ext>
                      </a:extLst>
                    </a:blip>
                    <a:srcRect l="5849" r="24519"/>
                    <a:stretch/>
                  </pic:blipFill>
                  <pic:spPr bwMode="auto">
                    <a:xfrm rot="5400000">
                      <a:off x="0" y="0"/>
                      <a:ext cx="3507740" cy="377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D7894" w14:textId="01137DB1" w:rsidR="00F71373" w:rsidRDefault="007B380D">
      <w:pPr>
        <w:rPr>
          <w:rFonts w:ascii="Arial" w:hAnsi="Arial" w:cs="Arial"/>
        </w:rPr>
      </w:pPr>
      <w:r w:rsidRPr="00E56616">
        <w:rPr>
          <w:rFonts w:ascii="Arial" w:hAnsi="Arial" w:cs="Arial"/>
          <w:b/>
        </w:rPr>
        <w:t>Leak #1 Results</w:t>
      </w:r>
    </w:p>
    <w:p w14:paraId="4717A5C0" w14:textId="79E68CE7" w:rsidR="00567D5F" w:rsidRDefault="007B380D">
      <w:pPr>
        <w:rPr>
          <w:ins w:id="320" w:author="Dick Shimp" w:date="2015-02-10T09:08:00Z"/>
          <w:rFonts w:ascii="Arial" w:hAnsi="Arial" w:cs="Arial"/>
        </w:rPr>
      </w:pPr>
      <w:r>
        <w:rPr>
          <w:rFonts w:ascii="Arial" w:hAnsi="Arial" w:cs="Arial"/>
        </w:rPr>
        <w:t xml:space="preserve">After arriving at the designated location indicated on the map for Leak #1, two QAM Sniffers were used to locate the leak using the directionality of the device. </w:t>
      </w:r>
      <w:del w:id="321" w:author="Dick Shimp" w:date="2015-02-10T09:29:00Z">
        <w:r w:rsidDel="00D853EE">
          <w:rPr>
            <w:rFonts w:ascii="Arial" w:hAnsi="Arial" w:cs="Arial"/>
          </w:rPr>
          <w:delText xml:space="preserve"> </w:delText>
        </w:r>
      </w:del>
      <w:r>
        <w:rPr>
          <w:rFonts w:ascii="Arial" w:hAnsi="Arial" w:cs="Arial"/>
        </w:rPr>
        <w:t>The conclusion was that the leak was coming from an apartment building on the 2</w:t>
      </w:r>
      <w:r w:rsidRPr="007B380D">
        <w:rPr>
          <w:rFonts w:ascii="Arial" w:hAnsi="Arial" w:cs="Arial"/>
          <w:vertAlign w:val="superscript"/>
        </w:rPr>
        <w:t>nd</w:t>
      </w:r>
      <w:r>
        <w:rPr>
          <w:rFonts w:ascii="Arial" w:hAnsi="Arial" w:cs="Arial"/>
        </w:rPr>
        <w:t xml:space="preserve"> or 3</w:t>
      </w:r>
      <w:r w:rsidRPr="007B380D">
        <w:rPr>
          <w:rFonts w:ascii="Arial" w:hAnsi="Arial" w:cs="Arial"/>
          <w:vertAlign w:val="superscript"/>
        </w:rPr>
        <w:t>rd</w:t>
      </w:r>
      <w:r>
        <w:rPr>
          <w:rFonts w:ascii="Arial" w:hAnsi="Arial" w:cs="Arial"/>
        </w:rPr>
        <w:t xml:space="preserve"> floor.</w:t>
      </w:r>
      <w:r w:rsidR="00E56616">
        <w:rPr>
          <w:rFonts w:ascii="Arial" w:hAnsi="Arial" w:cs="Arial"/>
        </w:rPr>
        <w:t xml:space="preserve"> The indicated level was </w:t>
      </w:r>
      <w:r w:rsidR="00921DA8">
        <w:rPr>
          <w:rFonts w:ascii="Arial" w:hAnsi="Arial" w:cs="Arial"/>
        </w:rPr>
        <w:t xml:space="preserve">between 53 </w:t>
      </w:r>
      <w:del w:id="322" w:author="Dick Shimp" w:date="2015-02-10T09:01:00Z">
        <w:r w:rsidR="00921DA8" w:rsidDel="001572CE">
          <w:rPr>
            <w:rFonts w:ascii="Arial" w:hAnsi="Arial" w:cs="Arial"/>
          </w:rPr>
          <w:delText>dBuV</w:delText>
        </w:r>
      </w:del>
      <w:proofErr w:type="spellStart"/>
      <w:ins w:id="323" w:author="Dick Shimp" w:date="2015-02-10T09:01:00Z">
        <w:r w:rsidR="001572CE">
          <w:rPr>
            <w:rFonts w:ascii="Arial" w:hAnsi="Arial" w:cs="Arial"/>
          </w:rPr>
          <w:t>dBµV</w:t>
        </w:r>
      </w:ins>
      <w:proofErr w:type="spellEnd"/>
      <w:r w:rsidR="00921DA8">
        <w:rPr>
          <w:rFonts w:ascii="Arial" w:hAnsi="Arial" w:cs="Arial"/>
        </w:rPr>
        <w:t xml:space="preserve">/m and 58 </w:t>
      </w:r>
      <w:del w:id="324" w:author="Dick Shimp" w:date="2015-02-10T09:01:00Z">
        <w:r w:rsidR="00921DA8" w:rsidDel="001572CE">
          <w:rPr>
            <w:rFonts w:ascii="Arial" w:hAnsi="Arial" w:cs="Arial"/>
          </w:rPr>
          <w:delText>dBuV</w:delText>
        </w:r>
      </w:del>
      <w:proofErr w:type="spellStart"/>
      <w:ins w:id="325" w:author="Dick Shimp" w:date="2015-02-10T09:01:00Z">
        <w:r w:rsidR="001572CE">
          <w:rPr>
            <w:rFonts w:ascii="Arial" w:hAnsi="Arial" w:cs="Arial"/>
          </w:rPr>
          <w:t>dBµV</w:t>
        </w:r>
      </w:ins>
      <w:proofErr w:type="spellEnd"/>
      <w:r w:rsidR="00921DA8">
        <w:rPr>
          <w:rFonts w:ascii="Arial" w:hAnsi="Arial" w:cs="Arial"/>
        </w:rPr>
        <w:t>/m at approximately 10 meters from the house.</w:t>
      </w:r>
    </w:p>
    <w:p w14:paraId="1CB87600" w14:textId="77777777" w:rsidR="00567D5F" w:rsidRDefault="00567D5F">
      <w:pPr>
        <w:rPr>
          <w:ins w:id="326" w:author="Dick Shimp" w:date="2015-02-10T09:08:00Z"/>
          <w:rFonts w:ascii="Arial" w:hAnsi="Arial" w:cs="Arial"/>
        </w:rPr>
      </w:pPr>
      <w:ins w:id="327" w:author="Dick Shimp" w:date="2015-02-10T09:08:00Z">
        <w:r>
          <w:rPr>
            <w:rFonts w:ascii="Arial" w:hAnsi="Arial" w:cs="Arial"/>
          </w:rPr>
          <w:br w:type="page"/>
        </w:r>
      </w:ins>
    </w:p>
    <w:p w14:paraId="05B7DEAF" w14:textId="77777777" w:rsidR="007B380D" w:rsidRDefault="007B380D">
      <w:pPr>
        <w:rPr>
          <w:rFonts w:ascii="Arial" w:hAnsi="Arial" w:cs="Arial"/>
        </w:rPr>
      </w:pPr>
    </w:p>
    <w:p w14:paraId="713E845F" w14:textId="2D22EA7D" w:rsidR="007B380D" w:rsidDel="00567D5F" w:rsidRDefault="00D853EE">
      <w:pPr>
        <w:rPr>
          <w:del w:id="328" w:author="Dick Shimp" w:date="2015-02-10T09:12:00Z"/>
          <w:rFonts w:ascii="Arial" w:hAnsi="Arial" w:cs="Arial"/>
        </w:rPr>
      </w:pPr>
      <w:r>
        <w:rPr>
          <w:rFonts w:ascii="Arial" w:hAnsi="Arial" w:cs="Arial"/>
          <w:noProof/>
        </w:rPr>
        <mc:AlternateContent>
          <mc:Choice Requires="wpg">
            <w:drawing>
              <wp:anchor distT="0" distB="0" distL="114300" distR="114300" simplePos="0" relativeHeight="251712512" behindDoc="0" locked="0" layoutInCell="1" allowOverlap="1" wp14:anchorId="712A83FA" wp14:editId="392720D2">
                <wp:simplePos x="0" y="0"/>
                <wp:positionH relativeFrom="column">
                  <wp:posOffset>0</wp:posOffset>
                </wp:positionH>
                <wp:positionV relativeFrom="paragraph">
                  <wp:posOffset>1095375</wp:posOffset>
                </wp:positionV>
                <wp:extent cx="5715000" cy="3354070"/>
                <wp:effectExtent l="0" t="0" r="0" b="0"/>
                <wp:wrapThrough wrapText="bothSides">
                  <wp:wrapPolygon edited="0">
                    <wp:start x="0" y="0"/>
                    <wp:lineTo x="0" y="21428"/>
                    <wp:lineTo x="9984" y="21428"/>
                    <wp:lineTo x="21504" y="21428"/>
                    <wp:lineTo x="21504" y="0"/>
                    <wp:lineTo x="0" y="0"/>
                  </wp:wrapPolygon>
                </wp:wrapThrough>
                <wp:docPr id="229" name="Group 229"/>
                <wp:cNvGraphicFramePr/>
                <a:graphic xmlns:a="http://schemas.openxmlformats.org/drawingml/2006/main">
                  <a:graphicData uri="http://schemas.microsoft.com/office/word/2010/wordprocessingGroup">
                    <wpg:wgp>
                      <wpg:cNvGrpSpPr/>
                      <wpg:grpSpPr>
                        <a:xfrm>
                          <a:off x="0" y="0"/>
                          <a:ext cx="5715000" cy="3354070"/>
                          <a:chOff x="0" y="0"/>
                          <a:chExt cx="5715000" cy="3354070"/>
                        </a:xfrm>
                      </wpg:grpSpPr>
                      <wpg:grpSp>
                        <wpg:cNvPr id="222" name="Group 222"/>
                        <wpg:cNvGrpSpPr/>
                        <wpg:grpSpPr>
                          <a:xfrm>
                            <a:off x="0" y="0"/>
                            <a:ext cx="2484120" cy="3315970"/>
                            <a:chOff x="0" y="0"/>
                            <a:chExt cx="2484120" cy="3315970"/>
                          </a:xfrm>
                        </wpg:grpSpPr>
                        <pic:pic xmlns:pic="http://schemas.openxmlformats.org/drawingml/2006/picture">
                          <pic:nvPicPr>
                            <pic:cNvPr id="195" name="Picture 19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rot="5400000">
                              <a:off x="-415925" y="415925"/>
                              <a:ext cx="3315970" cy="2484120"/>
                            </a:xfrm>
                            <a:prstGeom prst="rect">
                              <a:avLst/>
                            </a:prstGeom>
                          </pic:spPr>
                        </pic:pic>
                        <wps:wsp>
                          <wps:cNvPr id="198" name="Text Box 2"/>
                          <wps:cNvSpPr txBox="1">
                            <a:spLocks noChangeArrowheads="1"/>
                          </wps:cNvSpPr>
                          <wps:spPr bwMode="auto">
                            <a:xfrm>
                              <a:off x="635" y="3049270"/>
                              <a:ext cx="1860550" cy="266700"/>
                            </a:xfrm>
                            <a:prstGeom prst="rect">
                              <a:avLst/>
                            </a:prstGeom>
                            <a:solidFill>
                              <a:srgbClr val="FFFFFF"/>
                            </a:solidFill>
                            <a:ln w="9525">
                              <a:noFill/>
                              <a:miter lim="800000"/>
                              <a:headEnd/>
                              <a:tailEnd/>
                            </a:ln>
                          </wps:spPr>
                          <wps:txbx>
                            <w:txbxContent>
                              <w:p w14:paraId="150BE0C8" w14:textId="77777777" w:rsidR="001D3E38" w:rsidRDefault="001D3E38" w:rsidP="006945EB">
                                <w:r>
                                  <w:t>Finding Leak inside building</w:t>
                                </w:r>
                              </w:p>
                            </w:txbxContent>
                          </wps:txbx>
                          <wps:bodyPr rot="0" vert="horz" wrap="square" lIns="91440" tIns="45720" rIns="91440" bIns="45720" anchor="t" anchorCtr="0">
                            <a:noAutofit/>
                          </wps:bodyPr>
                        </wps:wsp>
                      </wpg:grpSp>
                      <wpg:grpSp>
                        <wpg:cNvPr id="220" name="Group 220"/>
                        <wpg:cNvGrpSpPr/>
                        <wpg:grpSpPr>
                          <a:xfrm>
                            <a:off x="2696210" y="1270"/>
                            <a:ext cx="3018790" cy="3352800"/>
                            <a:chOff x="0" y="0"/>
                            <a:chExt cx="3018790" cy="3352800"/>
                          </a:xfrm>
                        </wpg:grpSpPr>
                        <pic:pic xmlns:pic="http://schemas.openxmlformats.org/drawingml/2006/picture">
                          <pic:nvPicPr>
                            <pic:cNvPr id="196" name="Picture 19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8790" cy="3348990"/>
                            </a:xfrm>
                            <a:prstGeom prst="rect">
                              <a:avLst/>
                            </a:prstGeom>
                          </pic:spPr>
                        </pic:pic>
                        <wps:wsp>
                          <wps:cNvPr id="199" name="Text Box 2"/>
                          <wps:cNvSpPr txBox="1">
                            <a:spLocks noChangeArrowheads="1"/>
                          </wps:cNvSpPr>
                          <wps:spPr bwMode="auto">
                            <a:xfrm>
                              <a:off x="0" y="3086100"/>
                              <a:ext cx="2506345" cy="266700"/>
                            </a:xfrm>
                            <a:prstGeom prst="rect">
                              <a:avLst/>
                            </a:prstGeom>
                            <a:solidFill>
                              <a:srgbClr val="FFFFFF"/>
                            </a:solidFill>
                            <a:ln w="9525">
                              <a:noFill/>
                              <a:miter lim="800000"/>
                              <a:headEnd/>
                              <a:tailEnd/>
                            </a:ln>
                          </wps:spPr>
                          <wps:txbx>
                            <w:txbxContent>
                              <w:p w14:paraId="6974914B" w14:textId="77777777" w:rsidR="001D3E38" w:rsidRDefault="001D3E38" w:rsidP="006945EB">
                                <w:r>
                                  <w:t>Isolating Leak using feeder in basement</w:t>
                                </w:r>
                              </w:p>
                            </w:txbxContent>
                          </wps:txbx>
                          <wps:bodyPr rot="0" vert="horz" wrap="square" lIns="91440" tIns="45720" rIns="91440" bIns="45720" anchor="t" anchorCtr="0">
                            <a:noAutofit/>
                          </wps:bodyPr>
                        </wps:wsp>
                      </wpg:grpSp>
                    </wpg:wgp>
                  </a:graphicData>
                </a:graphic>
              </wp:anchor>
            </w:drawing>
          </mc:Choice>
          <mc:Fallback>
            <w:pict>
              <v:group id="Group 229" o:spid="_x0000_s1059" style="position:absolute;margin-left:0;margin-top:86.25pt;width:450pt;height:264.1pt;z-index:251712512" coordsize="5715000,33540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">
                <v:group id="Group 222" o:spid="_x0000_s1060" style="position:absolute;width:2484120;height:3315970" coordsize="2484120,3315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ypysxgAAANwAAAAPAAAAZHJzL2Rvd25yZXYueG1sRI/NasMwEITvgb6D2EJv&#10;iWyXhuBGCSE0pQdTiB0ovS3WxjaxVsZS/PP2VaHQ4zAz3zDb/WRaMVDvGssK4lUEgri0uuFKwaU4&#10;LTcgnEfW2FomBTM52O8eFltMtR35TEPuKxEg7FJUUHvfpVK6siaDbmU74uBdbW/QB9lXUvc4Brhp&#10;ZRJFa2mw4bBQY0fHmspbfjcK3kccD8/x25Ddrsf5u3j5/MpiUurpcTq8gvA0+f/wX/tDK0iSB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TKnKzGAAAA3AAA&#10;AA8AAAAAAAAAAAAAAAAAqQIAAGRycy9kb3ducmV2LnhtbFBLBQYAAAAABAAEAPoAAACcAwAAAAA=&#10;">
                  <v:shape id="Picture 195" o:spid="_x0000_s1061" type="#_x0000_t75" style="position:absolute;left:-415925;top:415925;width:3315970;height:248412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F&#10;xjDFAAAA3AAAAA8AAABkcnMvZG93bnJldi54bWxET0trAjEQvgv9D2GE3jSr0Kpbo4hS8VCsr4Pe&#10;hs10d+lmsiSpu/rrm4LQ23x8z5nOW1OJKzlfWlYw6CcgiDOrS84VnI7vvTEIH5A1VpZJwY08zGdP&#10;nSmm2ja8p+sh5CKGsE9RQRFCnUrps4IM+r6tiSP3ZZ3BEKHLpXbYxHBTyWGSvEqDJceGAmtaFpR9&#10;H36Mgo/hfX077i6rrVuNmvv68zxKxhulnrvt4g1EoDb8ix/ujY7zJy/w90y8QM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KhcYwxQAAANwAAAAPAAAAAAAAAAAAAAAAAJwC&#10;AABkcnMvZG93bnJldi54bWxQSwUGAAAAAAQABAD3AAAAjgMAAAAA&#10;">
                    <v:imagedata r:id="rId32" o:title=""/>
                    <v:path arrowok="t"/>
                  </v:shape>
                  <v:shape id="_x0000_s1062" type="#_x0000_t202" style="position:absolute;left:635;top:3049270;width:18605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4NaQxAAA&#10;ANwAAAAPAAAAZHJzL2Rvd25yZXYueG1sRI/NbsJADITvlXiHlZG4VLABtfwEFgSVirjy8wAma5KI&#10;rDfKLiS8fX1A6s3WjGc+rzadq9STmlB6NjAeJaCIM29Lzg1czr/DOagQkS1WnsnAiwJs1r2PFabW&#10;t3yk5ynmSkI4pGigiLFOtQ5ZQQ7DyNfEot184zDK2uTaNthKuKv0JEmm2mHJ0lBgTT8FZffTwxm4&#10;HdrP70V73cfL7Pg13WE5u/qXMYN+t12CitTFf/P7+mAFfyG08ox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eDWkMQAAADcAAAADwAAAAAAAAAAAAAAAACXAgAAZHJzL2Rv&#10;d25yZXYueG1sUEsFBgAAAAAEAAQA9QAAAIgDAAAAAA==&#10;" stroked="f">
                    <v:textbox>
                      <w:txbxContent>
                        <w:p w14:paraId="150BE0C8" w14:textId="77777777" w:rsidR="001D3E38" w:rsidRDefault="001D3E38" w:rsidP="006945EB">
                          <w:r>
                            <w:t>Finding Leak inside building</w:t>
                          </w:r>
                        </w:p>
                      </w:txbxContent>
                    </v:textbox>
                  </v:shape>
                </v:group>
                <v:group id="Group 220" o:spid="_x0000_s1063" style="position:absolute;left:2696210;top:1270;width:3018790;height:3352800" coordsize="3018790,3352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VKdAwgAAANwAAAAPAAAAZHJzL2Rvd25yZXYueG1sRE9Ni8IwEL0L/ocwgjdN&#10;W1GkGkVkd9mDCNaFxdvQjG2xmZQm29Z/vzkIHh/ve7sfTC06al1lWUE8j0AQ51ZXXCj4uX7O1iCc&#10;R9ZYWyYFT3Kw341HW0y17flCXeYLEULYpaig9L5JpXR5SQbd3DbEgbvb1qAPsC2kbrEP4aaWSRSt&#10;pMGKQ0OJDR1Lyh/Zn1Hw1WN/WMQf3elxPz5v1+X59xSTUtPJcNiA8DT4t/jl/tYKkiTMD2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1SnQMIAAADcAAAADwAA&#10;AAAAAAAAAAAAAACpAgAAZHJzL2Rvd25yZXYueG1sUEsFBgAAAAAEAAQA+gAAAJgDAAAAAA==&#10;">
                  <v:shape id="Picture 196" o:spid="_x0000_s1064" type="#_x0000_t75" style="position:absolute;width:3018790;height:3348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N&#10;SyjDAAAA3AAAAA8AAABkcnMvZG93bnJldi54bWxET0tLw0AQvhf8D8sIXordNIfQxm6CFAoVPGha&#10;kNyG7JgEs7Mhu3n037uC0Nt8fM855IvpxESDay0r2G4iEMSV1S3XCq6X0/MOhPPIGjvLpOBGDvLs&#10;YXXAVNuZP2kqfC1CCLsUFTTe96mUrmrIoNvYnjhw33Yw6AMcaqkHnEO46WQcRYk02HJoaLCnY0PV&#10;TzEaBfKrNO99iZV+2y7rjzK5FfF4VOrpcXl9AeFp8Xfxv/usw/x9An/PhAt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E1LKMMAAADcAAAADwAAAAAAAAAAAAAAAACcAgAA&#10;ZHJzL2Rvd25yZXYueG1sUEsFBgAAAAAEAAQA9wAAAIwDAAAAAA==&#10;">
                    <v:imagedata r:id="rId33" o:title=""/>
                    <v:path arrowok="t"/>
                  </v:shape>
                  <v:shape id="_x0000_s1065" type="#_x0000_t202" style="position:absolute;top:3086100;width:250634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rHMLwQAA&#10;ANwAAAAPAAAAZHJzL2Rvd25yZXYueG1sRE/bisIwEH1f8B/CLPiy2FTxsu0aZRUUX718wNhML2wz&#10;KU3W1r83guDbHM51luve1OJGrassKxhHMQjizOqKCwWX8270DcJ5ZI21ZVJwJwfr1eBjiam2HR/p&#10;dvKFCCHsUlRQet+kUrqsJIMusg1x4HLbGvQBtoXULXYh3NRyEsdzabDi0FBiQ9uSsr/Tv1GQH7qv&#10;WdJd9/6yOE7nG6wWV3tXavjZ//6A8NT7t/jlPugwP0ng+Uy4QK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qxzC8EAAADcAAAADwAAAAAAAAAAAAAAAACXAgAAZHJzL2Rvd25y&#10;ZXYueG1sUEsFBgAAAAAEAAQA9QAAAIUDAAAAAA==&#10;" stroked="f">
                    <v:textbox>
                      <w:txbxContent>
                        <w:p w14:paraId="6974914B" w14:textId="77777777" w:rsidR="001D3E38" w:rsidRDefault="001D3E38" w:rsidP="006945EB">
                          <w:r>
                            <w:t>Isolating Leak using feeder in basement</w:t>
                          </w:r>
                        </w:p>
                      </w:txbxContent>
                    </v:textbox>
                  </v:shape>
                </v:group>
                <w10:wrap type="through"/>
              </v:group>
            </w:pict>
          </mc:Fallback>
        </mc:AlternateContent>
      </w:r>
      <w:r w:rsidR="00567D5F">
        <w:rPr>
          <w:rFonts w:ascii="Arial" w:hAnsi="Arial" w:cs="Arial"/>
          <w:noProof/>
        </w:rPr>
        <mc:AlternateContent>
          <mc:Choice Requires="wps">
            <w:drawing>
              <wp:anchor distT="0" distB="0" distL="114300" distR="114300" simplePos="0" relativeHeight="251709440" behindDoc="0" locked="0" layoutInCell="1" allowOverlap="1" wp14:anchorId="02F13D29" wp14:editId="439B4EDC">
                <wp:simplePos x="0" y="0"/>
                <wp:positionH relativeFrom="column">
                  <wp:posOffset>-800100</wp:posOffset>
                </wp:positionH>
                <wp:positionV relativeFrom="paragraph">
                  <wp:posOffset>-4833620</wp:posOffset>
                </wp:positionV>
                <wp:extent cx="5715000" cy="266700"/>
                <wp:effectExtent l="0" t="0" r="0" b="12700"/>
                <wp:wrapThrough wrapText="bothSides">
                  <wp:wrapPolygon edited="0">
                    <wp:start x="0" y="0"/>
                    <wp:lineTo x="0" y="20571"/>
                    <wp:lineTo x="21504" y="20571"/>
                    <wp:lineTo x="21504" y="0"/>
                    <wp:lineTo x="0" y="0"/>
                  </wp:wrapPolygon>
                </wp:wrapThrough>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66700"/>
                        </a:xfrm>
                        <a:prstGeom prst="rect">
                          <a:avLst/>
                        </a:prstGeom>
                        <a:solidFill>
                          <a:srgbClr val="FFFFFF"/>
                        </a:solidFill>
                        <a:ln w="9525">
                          <a:noFill/>
                          <a:miter lim="800000"/>
                          <a:headEnd/>
                          <a:tailEnd/>
                        </a:ln>
                      </wps:spPr>
                      <wps:txbx>
                        <w:txbxContent>
                          <w:p w14:paraId="31D841BF" w14:textId="77777777" w:rsidR="001D3E38" w:rsidRDefault="001D3E38" w:rsidP="005E6BB9">
                            <w:pPr>
                              <w:jc w:val="center"/>
                            </w:pPr>
                            <w:r>
                              <w:t>Locating Leak #1 in Apartment building</w:t>
                            </w:r>
                          </w:p>
                        </w:txbxContent>
                      </wps:txbx>
                      <wps:bodyPr rot="0" vert="horz" wrap="square" lIns="91440" tIns="45720" rIns="91440" bIns="45720" anchor="t" anchorCtr="0">
                        <a:noAutofit/>
                      </wps:bodyPr>
                    </wps:wsp>
                  </a:graphicData>
                </a:graphic>
              </wp:anchor>
            </w:drawing>
          </mc:Choice>
          <mc:Fallback>
            <w:pict>
              <v:shape id="_x0000_s1066" type="#_x0000_t202" style="position:absolute;margin-left:-62.95pt;margin-top:-380.55pt;width:450pt;height:2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" stroked="f">
                <v:textbox>
                  <w:txbxContent>
                    <w:p w14:paraId="31D841BF" w14:textId="77777777" w:rsidR="001D3E38" w:rsidRDefault="001D3E38" w:rsidP="005E6BB9">
                      <w:pPr>
                        <w:jc w:val="center"/>
                      </w:pPr>
                      <w:r>
                        <w:t>Locating Leak #1 in Apartment building</w:t>
                      </w:r>
                    </w:p>
                  </w:txbxContent>
                </v:textbox>
                <w10:wrap type="through"/>
              </v:shape>
            </w:pict>
          </mc:Fallback>
        </mc:AlternateContent>
      </w:r>
      <w:r w:rsidR="00504369">
        <w:rPr>
          <w:rFonts w:ascii="Arial" w:hAnsi="Arial" w:cs="Arial"/>
        </w:rPr>
        <w:t xml:space="preserve">An attempt was then made to find the leak inside the apartment building by entering the building and tracking down the individual apartment. </w:t>
      </w:r>
      <w:del w:id="329" w:author="Dick Shimp" w:date="2015-02-10T09:29:00Z">
        <w:r w:rsidR="00504369" w:rsidDel="00D853EE">
          <w:rPr>
            <w:rFonts w:ascii="Arial" w:hAnsi="Arial" w:cs="Arial"/>
          </w:rPr>
          <w:delText xml:space="preserve"> </w:delText>
        </w:r>
      </w:del>
      <w:r w:rsidR="00504369">
        <w:rPr>
          <w:rFonts w:ascii="Arial" w:hAnsi="Arial" w:cs="Arial"/>
        </w:rPr>
        <w:t xml:space="preserve">The first attempt to locate the leak was in </w:t>
      </w:r>
      <w:r w:rsidR="00864495">
        <w:rPr>
          <w:rFonts w:ascii="Arial" w:hAnsi="Arial" w:cs="Arial"/>
        </w:rPr>
        <w:t>a</w:t>
      </w:r>
      <w:r w:rsidR="00504369">
        <w:rPr>
          <w:rFonts w:ascii="Arial" w:hAnsi="Arial" w:cs="Arial"/>
        </w:rPr>
        <w:t xml:space="preserve"> 2</w:t>
      </w:r>
      <w:r w:rsidR="00504369" w:rsidRPr="00504369">
        <w:rPr>
          <w:rFonts w:ascii="Arial" w:hAnsi="Arial" w:cs="Arial"/>
          <w:vertAlign w:val="superscript"/>
        </w:rPr>
        <w:t>nd</w:t>
      </w:r>
      <w:r w:rsidR="00504369">
        <w:rPr>
          <w:rFonts w:ascii="Arial" w:hAnsi="Arial" w:cs="Arial"/>
        </w:rPr>
        <w:t xml:space="preserve"> floor apartment </w:t>
      </w:r>
      <w:del w:id="330" w:author="Dick Shimp" w:date="2015-02-10T09:29:00Z">
        <w:r w:rsidR="00504369" w:rsidDel="00D853EE">
          <w:rPr>
            <w:rFonts w:ascii="Arial" w:hAnsi="Arial" w:cs="Arial"/>
          </w:rPr>
          <w:delText xml:space="preserve">which </w:delText>
        </w:r>
      </w:del>
      <w:ins w:id="331" w:author="Dick Shimp" w:date="2015-02-10T09:29:00Z">
        <w:r>
          <w:rPr>
            <w:rFonts w:ascii="Arial" w:hAnsi="Arial" w:cs="Arial"/>
          </w:rPr>
          <w:t xml:space="preserve">that </w:t>
        </w:r>
      </w:ins>
      <w:r w:rsidR="00504369">
        <w:rPr>
          <w:rFonts w:ascii="Arial" w:hAnsi="Arial" w:cs="Arial"/>
        </w:rPr>
        <w:t xml:space="preserve">had been </w:t>
      </w:r>
      <w:r w:rsidR="00393E65">
        <w:rPr>
          <w:rFonts w:ascii="Arial" w:hAnsi="Arial" w:cs="Arial"/>
        </w:rPr>
        <w:t xml:space="preserve">given </w:t>
      </w:r>
      <w:r w:rsidR="00504369">
        <w:rPr>
          <w:rFonts w:ascii="Arial" w:hAnsi="Arial" w:cs="Arial"/>
        </w:rPr>
        <w:t xml:space="preserve">access to us by the owner. </w:t>
      </w:r>
      <w:del w:id="332" w:author="Dick Shimp" w:date="2015-02-10T09:29:00Z">
        <w:r w:rsidR="00504369" w:rsidDel="00D853EE">
          <w:rPr>
            <w:rFonts w:ascii="Arial" w:hAnsi="Arial" w:cs="Arial"/>
          </w:rPr>
          <w:delText xml:space="preserve"> </w:delText>
        </w:r>
      </w:del>
      <w:r w:rsidR="00504369">
        <w:rPr>
          <w:rFonts w:ascii="Arial" w:hAnsi="Arial" w:cs="Arial"/>
        </w:rPr>
        <w:t xml:space="preserve">It was quickly determined </w:t>
      </w:r>
      <w:ins w:id="333" w:author="Dick Shimp" w:date="2015-02-10T09:29:00Z">
        <w:r>
          <w:rPr>
            <w:rFonts w:ascii="Arial" w:hAnsi="Arial" w:cs="Arial"/>
          </w:rPr>
          <w:t xml:space="preserve">that </w:t>
        </w:r>
      </w:ins>
      <w:r w:rsidR="00504369">
        <w:rPr>
          <w:rFonts w:ascii="Arial" w:hAnsi="Arial" w:cs="Arial"/>
        </w:rPr>
        <w:t xml:space="preserve">the leakage was not in the apartment by looking for leakage </w:t>
      </w:r>
      <w:r w:rsidR="00864495">
        <w:rPr>
          <w:rFonts w:ascii="Arial" w:hAnsi="Arial" w:cs="Arial"/>
        </w:rPr>
        <w:t>in</w:t>
      </w:r>
      <w:r w:rsidR="00504369">
        <w:rPr>
          <w:rFonts w:ascii="Arial" w:hAnsi="Arial" w:cs="Arial"/>
        </w:rPr>
        <w:t xml:space="preserve"> close proximately to the existing TV and cable outlets.</w:t>
      </w:r>
      <w:del w:id="334" w:author="Dick Shimp" w:date="2015-02-10T09:29:00Z">
        <w:r w:rsidR="00504369" w:rsidDel="00D853EE">
          <w:rPr>
            <w:rFonts w:ascii="Arial" w:hAnsi="Arial" w:cs="Arial"/>
          </w:rPr>
          <w:delText xml:space="preserve"> </w:delText>
        </w:r>
      </w:del>
      <w:r w:rsidR="00504369">
        <w:rPr>
          <w:rFonts w:ascii="Arial" w:hAnsi="Arial" w:cs="Arial"/>
        </w:rPr>
        <w:t xml:space="preserve"> We moved to the 3</w:t>
      </w:r>
      <w:r w:rsidR="00504369" w:rsidRPr="00504369">
        <w:rPr>
          <w:rFonts w:ascii="Arial" w:hAnsi="Arial" w:cs="Arial"/>
          <w:vertAlign w:val="superscript"/>
        </w:rPr>
        <w:t>rd</w:t>
      </w:r>
      <w:r w:rsidR="00504369">
        <w:rPr>
          <w:rFonts w:ascii="Arial" w:hAnsi="Arial" w:cs="Arial"/>
        </w:rPr>
        <w:t xml:space="preserve"> floor where higher levels of leakage were found and localized to the leak to apartment #5, however the owner was not home. </w:t>
      </w:r>
      <w:del w:id="335" w:author="Dick Shimp" w:date="2015-02-10T09:30:00Z">
        <w:r w:rsidR="00504369" w:rsidDel="00D853EE">
          <w:rPr>
            <w:rFonts w:ascii="Arial" w:hAnsi="Arial" w:cs="Arial"/>
          </w:rPr>
          <w:delText xml:space="preserve"> </w:delText>
        </w:r>
      </w:del>
      <w:r w:rsidR="00504369">
        <w:rPr>
          <w:rFonts w:ascii="Arial" w:hAnsi="Arial" w:cs="Arial"/>
        </w:rPr>
        <w:t xml:space="preserve">In order to validate </w:t>
      </w:r>
      <w:ins w:id="336" w:author="Dick Shimp" w:date="2015-02-10T09:30:00Z">
        <w:r>
          <w:rPr>
            <w:rFonts w:ascii="Arial" w:hAnsi="Arial" w:cs="Arial"/>
          </w:rPr>
          <w:t xml:space="preserve">that </w:t>
        </w:r>
      </w:ins>
      <w:r w:rsidR="00504369">
        <w:rPr>
          <w:rFonts w:ascii="Arial" w:hAnsi="Arial" w:cs="Arial"/>
        </w:rPr>
        <w:t xml:space="preserve">the leakage was coming from this apartment, the cable </w:t>
      </w:r>
      <w:r w:rsidR="00B513E3">
        <w:rPr>
          <w:rFonts w:ascii="Arial" w:hAnsi="Arial" w:cs="Arial"/>
        </w:rPr>
        <w:t>feed in the basement was temporarily removed and the leakage rechecked.</w:t>
      </w:r>
    </w:p>
    <w:p w14:paraId="0669379C" w14:textId="0DE7FA16" w:rsidR="00B513E3" w:rsidDel="00567D5F" w:rsidRDefault="00567D5F">
      <w:pPr>
        <w:rPr>
          <w:del w:id="337" w:author="Dick Shimp" w:date="2015-02-10T09:13:00Z"/>
          <w:rFonts w:ascii="Arial" w:hAnsi="Arial" w:cs="Arial"/>
        </w:rPr>
      </w:pPr>
      <w:ins w:id="338" w:author="Dick Shimp" w:date="2015-02-10T09:13:00Z">
        <w:r>
          <w:rPr>
            <w:rFonts w:ascii="Arial" w:hAnsi="Arial" w:cs="Arial"/>
          </w:rPr>
          <w:t xml:space="preserve"> </w:t>
        </w:r>
      </w:ins>
    </w:p>
    <w:p w14:paraId="0D872255" w14:textId="59C32DEC" w:rsidR="006945EB" w:rsidRDefault="00F645CF">
      <w:pPr>
        <w:rPr>
          <w:rFonts w:ascii="Arial" w:hAnsi="Arial" w:cs="Arial"/>
        </w:rPr>
      </w:pPr>
      <w:r>
        <w:rPr>
          <w:rFonts w:ascii="Arial" w:hAnsi="Arial" w:cs="Arial"/>
        </w:rPr>
        <w:t xml:space="preserve">Removing the cable feed to apartment #5 verified that the leak was coming from this apartment. </w:t>
      </w:r>
      <w:del w:id="339" w:author="Dick Shimp" w:date="2015-02-10T09:13:00Z">
        <w:r w:rsidDel="00567D5F">
          <w:rPr>
            <w:rFonts w:ascii="Arial" w:hAnsi="Arial" w:cs="Arial"/>
          </w:rPr>
          <w:delText xml:space="preserve"> The </w:delText>
        </w:r>
      </w:del>
      <w:r>
        <w:rPr>
          <w:rFonts w:ascii="Arial" w:hAnsi="Arial" w:cs="Arial"/>
        </w:rPr>
        <w:t>Unity Media left a note to the apartment owner to contact Unity Media for a service repair.</w:t>
      </w:r>
    </w:p>
    <w:p w14:paraId="143CD55F" w14:textId="77777777" w:rsidR="006945EB" w:rsidRPr="00700C97" w:rsidRDefault="00700C97">
      <w:pPr>
        <w:rPr>
          <w:rFonts w:ascii="Arial" w:hAnsi="Arial" w:cs="Arial"/>
          <w:b/>
        </w:rPr>
      </w:pPr>
      <w:r w:rsidRPr="00700C97">
        <w:rPr>
          <w:rFonts w:ascii="Arial" w:hAnsi="Arial" w:cs="Arial"/>
          <w:b/>
        </w:rPr>
        <w:t>Leak #2</w:t>
      </w:r>
    </w:p>
    <w:p w14:paraId="7CD263B7" w14:textId="77C476DF" w:rsidR="0045500D" w:rsidRDefault="00700C97">
      <w:pPr>
        <w:rPr>
          <w:rFonts w:ascii="Arial" w:hAnsi="Arial" w:cs="Arial"/>
        </w:rPr>
      </w:pPr>
      <w:r>
        <w:rPr>
          <w:rFonts w:ascii="Arial" w:hAnsi="Arial" w:cs="Arial"/>
        </w:rPr>
        <w:t xml:space="preserve">We then moved to Leak #2 as indicated by the location on the Genacis map. </w:t>
      </w:r>
      <w:del w:id="340" w:author="Dick Shimp" w:date="2015-02-10T09:31:00Z">
        <w:r w:rsidDel="00D853EE">
          <w:rPr>
            <w:rFonts w:ascii="Arial" w:hAnsi="Arial" w:cs="Arial"/>
          </w:rPr>
          <w:delText xml:space="preserve"> </w:delText>
        </w:r>
      </w:del>
      <w:r>
        <w:rPr>
          <w:rFonts w:ascii="Arial" w:hAnsi="Arial" w:cs="Arial"/>
        </w:rPr>
        <w:t xml:space="preserve">After the general location was reached, the team started searching for the leak.  </w:t>
      </w:r>
      <w:ins w:id="341" w:author="Dick Shimp" w:date="2015-02-10T09:31:00Z">
        <w:r w:rsidR="00D853EE">
          <w:rPr>
            <w:rFonts w:ascii="Arial" w:hAnsi="Arial" w:cs="Arial"/>
          </w:rPr>
          <w:t>A</w:t>
        </w:r>
      </w:ins>
      <w:del w:id="342" w:author="Dick Shimp" w:date="2015-02-10T09:31:00Z">
        <w:r w:rsidDel="00D853EE">
          <w:rPr>
            <w:rFonts w:ascii="Arial" w:hAnsi="Arial" w:cs="Arial"/>
          </w:rPr>
          <w:delText>After a</w:delText>
        </w:r>
      </w:del>
      <w:r>
        <w:rPr>
          <w:rFonts w:ascii="Arial" w:hAnsi="Arial" w:cs="Arial"/>
        </w:rPr>
        <w:t xml:space="preserve"> short time</w:t>
      </w:r>
      <w:ins w:id="343" w:author="Dick Shimp" w:date="2015-02-10T09:31:00Z">
        <w:r w:rsidR="00D853EE">
          <w:rPr>
            <w:rFonts w:ascii="Arial" w:hAnsi="Arial" w:cs="Arial"/>
          </w:rPr>
          <w:t xml:space="preserve"> later</w:t>
        </w:r>
      </w:ins>
      <w:r>
        <w:rPr>
          <w:rFonts w:ascii="Arial" w:hAnsi="Arial" w:cs="Arial"/>
        </w:rPr>
        <w:t>, the leak was determined to be coming from the 2</w:t>
      </w:r>
      <w:r w:rsidRPr="00700C97">
        <w:rPr>
          <w:rFonts w:ascii="Arial" w:hAnsi="Arial" w:cs="Arial"/>
          <w:vertAlign w:val="superscript"/>
        </w:rPr>
        <w:t>nd</w:t>
      </w:r>
      <w:r>
        <w:rPr>
          <w:rFonts w:ascii="Arial" w:hAnsi="Arial" w:cs="Arial"/>
        </w:rPr>
        <w:t xml:space="preserve"> story of an apartment building. </w:t>
      </w:r>
      <w:del w:id="344" w:author="Dick Shimp" w:date="2015-02-10T09:32:00Z">
        <w:r w:rsidDel="00D853EE">
          <w:rPr>
            <w:rFonts w:ascii="Arial" w:hAnsi="Arial" w:cs="Arial"/>
          </w:rPr>
          <w:delText xml:space="preserve"> </w:delText>
        </w:r>
      </w:del>
      <w:r>
        <w:rPr>
          <w:rFonts w:ascii="Arial" w:hAnsi="Arial" w:cs="Arial"/>
        </w:rPr>
        <w:t xml:space="preserve">The owner of the building had come out to find out what we were doing. </w:t>
      </w:r>
      <w:del w:id="345" w:author="Dick Shimp" w:date="2015-02-10T09:32:00Z">
        <w:r w:rsidDel="00D853EE">
          <w:rPr>
            <w:rFonts w:ascii="Arial" w:hAnsi="Arial" w:cs="Arial"/>
          </w:rPr>
          <w:delText xml:space="preserve"> After</w:delText>
        </w:r>
      </w:del>
      <w:ins w:id="346" w:author="Dick Shimp" w:date="2015-02-10T09:32:00Z">
        <w:r w:rsidR="00D853EE">
          <w:rPr>
            <w:rFonts w:ascii="Arial" w:hAnsi="Arial" w:cs="Arial"/>
          </w:rPr>
          <w:t>Following</w:t>
        </w:r>
      </w:ins>
      <w:r>
        <w:rPr>
          <w:rFonts w:ascii="Arial" w:hAnsi="Arial" w:cs="Arial"/>
        </w:rPr>
        <w:t xml:space="preserve"> a</w:t>
      </w:r>
      <w:ins w:id="347" w:author="Dick Shimp" w:date="2015-02-10T09:32:00Z">
        <w:r w:rsidR="00D853EE">
          <w:rPr>
            <w:rFonts w:ascii="Arial" w:hAnsi="Arial" w:cs="Arial"/>
          </w:rPr>
          <w:t xml:space="preserve"> brief</w:t>
        </w:r>
      </w:ins>
      <w:del w:id="348" w:author="Dick Shimp" w:date="2015-02-10T09:32:00Z">
        <w:r w:rsidDel="00D853EE">
          <w:rPr>
            <w:rFonts w:ascii="Arial" w:hAnsi="Arial" w:cs="Arial"/>
          </w:rPr>
          <w:delText>n</w:delText>
        </w:r>
      </w:del>
      <w:r>
        <w:rPr>
          <w:rFonts w:ascii="Arial" w:hAnsi="Arial" w:cs="Arial"/>
        </w:rPr>
        <w:t xml:space="preserve"> explanation, the</w:t>
      </w:r>
      <w:del w:id="349" w:author="Dick Shimp" w:date="2015-02-10T09:32:00Z">
        <w:r w:rsidDel="00D853EE">
          <w:rPr>
            <w:rFonts w:ascii="Arial" w:hAnsi="Arial" w:cs="Arial"/>
          </w:rPr>
          <w:delText xml:space="preserve"> owner was willing to help us.  The</w:delText>
        </w:r>
      </w:del>
      <w:r>
        <w:rPr>
          <w:rFonts w:ascii="Arial" w:hAnsi="Arial" w:cs="Arial"/>
        </w:rPr>
        <w:t xml:space="preserve"> owner allowed the technician to gain access to the incoming cable feed </w:t>
      </w:r>
      <w:r w:rsidR="00864495">
        <w:rPr>
          <w:rFonts w:ascii="Arial" w:hAnsi="Arial" w:cs="Arial"/>
        </w:rPr>
        <w:t>located in the garage of his</w:t>
      </w:r>
      <w:r>
        <w:rPr>
          <w:rFonts w:ascii="Arial" w:hAnsi="Arial" w:cs="Arial"/>
        </w:rPr>
        <w:t xml:space="preserve"> building.  The cable feed was disconnected and the leakage </w:t>
      </w:r>
      <w:del w:id="350" w:author="Dick Shimp" w:date="2015-02-10T09:33:00Z">
        <w:r w:rsidDel="00D853EE">
          <w:rPr>
            <w:rFonts w:ascii="Arial" w:hAnsi="Arial" w:cs="Arial"/>
          </w:rPr>
          <w:delText>was verified to be gone</w:delText>
        </w:r>
      </w:del>
      <w:ins w:id="351" w:author="Dick Shimp" w:date="2015-02-10T09:33:00Z">
        <w:r w:rsidR="00D853EE">
          <w:rPr>
            <w:rFonts w:ascii="Arial" w:hAnsi="Arial" w:cs="Arial"/>
          </w:rPr>
          <w:t>disappeared</w:t>
        </w:r>
      </w:ins>
      <w:r>
        <w:rPr>
          <w:rFonts w:ascii="Arial" w:hAnsi="Arial" w:cs="Arial"/>
        </w:rPr>
        <w:t xml:space="preserve">, thus validating </w:t>
      </w:r>
      <w:del w:id="352" w:author="Dick Shimp" w:date="2015-02-10T09:33:00Z">
        <w:r w:rsidDel="00D853EE">
          <w:rPr>
            <w:rFonts w:ascii="Arial" w:hAnsi="Arial" w:cs="Arial"/>
          </w:rPr>
          <w:delText>the location of the leakage</w:delText>
        </w:r>
      </w:del>
      <w:ins w:id="353" w:author="Dick Shimp" w:date="2015-02-10T09:33:00Z">
        <w:r w:rsidR="00D853EE">
          <w:rPr>
            <w:rFonts w:ascii="Arial" w:hAnsi="Arial" w:cs="Arial"/>
          </w:rPr>
          <w:t>its location</w:t>
        </w:r>
      </w:ins>
      <w:r>
        <w:rPr>
          <w:rFonts w:ascii="Arial" w:hAnsi="Arial" w:cs="Arial"/>
        </w:rPr>
        <w:t>.  The measured value of the leakage on the Q</w:t>
      </w:r>
      <w:r w:rsidR="0045500D">
        <w:rPr>
          <w:rFonts w:ascii="Arial" w:hAnsi="Arial" w:cs="Arial"/>
        </w:rPr>
        <w:t xml:space="preserve">AM Sniffer was 44 </w:t>
      </w:r>
      <w:del w:id="354" w:author="Dick Shimp" w:date="2015-02-10T09:14:00Z">
        <w:r w:rsidR="0045500D" w:rsidDel="00567D5F">
          <w:rPr>
            <w:rFonts w:ascii="Arial" w:hAnsi="Arial" w:cs="Arial"/>
          </w:rPr>
          <w:delText>dBuV</w:delText>
        </w:r>
      </w:del>
      <w:proofErr w:type="spellStart"/>
      <w:ins w:id="355" w:author="Dick Shimp" w:date="2015-02-10T09:14:00Z">
        <w:r w:rsidR="00567D5F">
          <w:rPr>
            <w:rFonts w:ascii="Arial" w:hAnsi="Arial" w:cs="Arial"/>
          </w:rPr>
          <w:t>dBµV</w:t>
        </w:r>
      </w:ins>
      <w:proofErr w:type="spellEnd"/>
      <w:r w:rsidR="0045500D">
        <w:rPr>
          <w:rFonts w:ascii="Arial" w:hAnsi="Arial" w:cs="Arial"/>
        </w:rPr>
        <w:t>/m at an approximate distance of 30 feet.</w:t>
      </w:r>
    </w:p>
    <w:p w14:paraId="2E486B40" w14:textId="77777777" w:rsidR="0045500D" w:rsidRDefault="0045500D">
      <w:pPr>
        <w:rPr>
          <w:rFonts w:ascii="Arial" w:hAnsi="Arial" w:cs="Arial"/>
        </w:rPr>
      </w:pPr>
    </w:p>
    <w:p w14:paraId="5762410C" w14:textId="77777777" w:rsidR="00567D5F" w:rsidRDefault="00567D5F">
      <w:pPr>
        <w:rPr>
          <w:ins w:id="356" w:author="Dick Shimp" w:date="2015-02-10T09:14:00Z"/>
          <w:rFonts w:ascii="Arial" w:hAnsi="Arial" w:cs="Arial"/>
          <w:b/>
        </w:rPr>
      </w:pPr>
      <w:ins w:id="357" w:author="Dick Shimp" w:date="2015-02-10T09:14:00Z">
        <w:r>
          <w:rPr>
            <w:rFonts w:ascii="Arial" w:hAnsi="Arial" w:cs="Arial"/>
            <w:b/>
          </w:rPr>
          <w:br w:type="page"/>
        </w:r>
      </w:ins>
    </w:p>
    <w:p w14:paraId="2B475530" w14:textId="4B3BFCE9" w:rsidR="006945EB" w:rsidRPr="00700C97" w:rsidRDefault="0045500D">
      <w:pPr>
        <w:rPr>
          <w:rFonts w:ascii="Arial" w:hAnsi="Arial" w:cs="Arial"/>
          <w:b/>
        </w:rPr>
      </w:pPr>
      <w:r>
        <w:rPr>
          <w:rFonts w:ascii="Arial" w:hAnsi="Arial" w:cs="Arial"/>
          <w:b/>
        </w:rPr>
        <w:lastRenderedPageBreak/>
        <w:t>S</w:t>
      </w:r>
      <w:r w:rsidR="00700C97" w:rsidRPr="00700C97">
        <w:rPr>
          <w:rFonts w:ascii="Arial" w:hAnsi="Arial" w:cs="Arial"/>
          <w:b/>
        </w:rPr>
        <w:t>ummary</w:t>
      </w:r>
    </w:p>
    <w:p w14:paraId="6A9BCB3B" w14:textId="471137C1" w:rsidR="00700C97" w:rsidRDefault="00700C97">
      <w:pPr>
        <w:rPr>
          <w:rFonts w:ascii="Arial" w:hAnsi="Arial" w:cs="Arial"/>
        </w:rPr>
      </w:pPr>
      <w:r>
        <w:rPr>
          <w:rFonts w:ascii="Arial" w:hAnsi="Arial" w:cs="Arial"/>
        </w:rPr>
        <w:t xml:space="preserve">In both cases, Leak #1 and Leak #2, the field study verified that the GQS system accurately identified both the location and level of the leakage. </w:t>
      </w:r>
      <w:del w:id="358" w:author="Dick Shimp" w:date="2015-02-10T09:33:00Z">
        <w:r w:rsidDel="00D853EE">
          <w:rPr>
            <w:rFonts w:ascii="Arial" w:hAnsi="Arial" w:cs="Arial"/>
          </w:rPr>
          <w:delText xml:space="preserve"> </w:delText>
        </w:r>
      </w:del>
      <w:r>
        <w:rPr>
          <w:rFonts w:ascii="Arial" w:hAnsi="Arial" w:cs="Arial"/>
        </w:rPr>
        <w:t xml:space="preserve">Also in both cases, the Unity Media technicians were able to </w:t>
      </w:r>
      <w:ins w:id="359" w:author="Dick Shimp" w:date="2015-02-10T09:34:00Z">
        <w:r w:rsidR="00D853EE">
          <w:rPr>
            <w:rFonts w:ascii="Arial" w:hAnsi="Arial" w:cs="Arial"/>
          </w:rPr>
          <w:t xml:space="preserve">quickly </w:t>
        </w:r>
      </w:ins>
      <w:r>
        <w:rPr>
          <w:rFonts w:ascii="Arial" w:hAnsi="Arial" w:cs="Arial"/>
        </w:rPr>
        <w:t>locate, identify, and verify the source of the leakage.</w:t>
      </w:r>
    </w:p>
    <w:p w14:paraId="75D08A7F" w14:textId="77777777" w:rsidR="00700C97" w:rsidRDefault="00700C97">
      <w:pPr>
        <w:rPr>
          <w:rFonts w:ascii="Arial" w:hAnsi="Arial" w:cs="Arial"/>
        </w:rPr>
      </w:pPr>
    </w:p>
    <w:p w14:paraId="5C5E11D6" w14:textId="77777777" w:rsidR="00700C97" w:rsidRDefault="00700C97">
      <w:pPr>
        <w:rPr>
          <w:rFonts w:ascii="Arial" w:hAnsi="Arial" w:cs="Arial"/>
          <w:b/>
        </w:rPr>
      </w:pPr>
      <w:r w:rsidRPr="00700C97">
        <w:rPr>
          <w:rFonts w:ascii="Arial" w:hAnsi="Arial" w:cs="Arial"/>
          <w:b/>
        </w:rPr>
        <w:t>Additional Feature Information</w:t>
      </w:r>
    </w:p>
    <w:p w14:paraId="1FDF2792" w14:textId="654A2541" w:rsidR="00700C97" w:rsidRPr="00700C97" w:rsidRDefault="00700C97">
      <w:pPr>
        <w:rPr>
          <w:rFonts w:ascii="Arial" w:hAnsi="Arial" w:cs="Arial"/>
        </w:rPr>
      </w:pPr>
      <w:r w:rsidRPr="00700C97">
        <w:rPr>
          <w:rFonts w:ascii="Arial" w:hAnsi="Arial" w:cs="Arial"/>
        </w:rPr>
        <w:t xml:space="preserve">As </w:t>
      </w:r>
      <w:r>
        <w:rPr>
          <w:rFonts w:ascii="Arial" w:hAnsi="Arial" w:cs="Arial"/>
        </w:rPr>
        <w:t>a separate exercise, ComSonics</w:t>
      </w:r>
      <w:r w:rsidR="00864495">
        <w:rPr>
          <w:rFonts w:ascii="Arial" w:hAnsi="Arial" w:cs="Arial"/>
        </w:rPr>
        <w:t>’</w:t>
      </w:r>
      <w:r>
        <w:rPr>
          <w:rFonts w:ascii="Arial" w:hAnsi="Arial" w:cs="Arial"/>
        </w:rPr>
        <w:t xml:space="preserve"> Mobile Problem Locator (MPL) application was used to identify leakage</w:t>
      </w:r>
      <w:r w:rsidR="00864495">
        <w:rPr>
          <w:rFonts w:ascii="Arial" w:hAnsi="Arial" w:cs="Arial"/>
        </w:rPr>
        <w:t xml:space="preserve"> in combination with a QAM Sniffer</w:t>
      </w:r>
      <w:r>
        <w:rPr>
          <w:rFonts w:ascii="Arial" w:hAnsi="Arial" w:cs="Arial"/>
        </w:rPr>
        <w:t xml:space="preserve"> and plot it on </w:t>
      </w:r>
      <w:r w:rsidR="00C40A5E">
        <w:rPr>
          <w:rFonts w:ascii="Arial" w:hAnsi="Arial" w:cs="Arial"/>
        </w:rPr>
        <w:t xml:space="preserve">the Genacis map to show how technicians are able to </w:t>
      </w:r>
      <w:r w:rsidR="00864495">
        <w:rPr>
          <w:rFonts w:ascii="Arial" w:hAnsi="Arial" w:cs="Arial"/>
        </w:rPr>
        <w:t xml:space="preserve">easily </w:t>
      </w:r>
      <w:r w:rsidR="00C40A5E">
        <w:rPr>
          <w:rFonts w:ascii="Arial" w:hAnsi="Arial" w:cs="Arial"/>
        </w:rPr>
        <w:t xml:space="preserve">add leakage in a manual fashion.  The following is a snapshot of the </w:t>
      </w:r>
      <w:r w:rsidR="00E31D80">
        <w:rPr>
          <w:rFonts w:ascii="Arial" w:hAnsi="Arial" w:cs="Arial"/>
        </w:rPr>
        <w:t xml:space="preserve">Genacis </w:t>
      </w:r>
      <w:r w:rsidR="00C40A5E">
        <w:rPr>
          <w:rFonts w:ascii="Arial" w:hAnsi="Arial" w:cs="Arial"/>
        </w:rPr>
        <w:t xml:space="preserve">map </w:t>
      </w:r>
      <w:r w:rsidR="000431E9">
        <w:rPr>
          <w:rFonts w:ascii="Arial" w:hAnsi="Arial" w:cs="Arial"/>
        </w:rPr>
        <w:t>and M</w:t>
      </w:r>
      <w:r w:rsidR="00E12029">
        <w:rPr>
          <w:rFonts w:ascii="Arial" w:hAnsi="Arial" w:cs="Arial"/>
        </w:rPr>
        <w:t>P</w:t>
      </w:r>
      <w:r w:rsidR="000431E9">
        <w:rPr>
          <w:rFonts w:ascii="Arial" w:hAnsi="Arial" w:cs="Arial"/>
        </w:rPr>
        <w:t>L</w:t>
      </w:r>
      <w:r w:rsidR="00E12029">
        <w:rPr>
          <w:rFonts w:ascii="Arial" w:hAnsi="Arial" w:cs="Arial"/>
        </w:rPr>
        <w:t xml:space="preserve"> application </w:t>
      </w:r>
      <w:r w:rsidR="00E31D80">
        <w:rPr>
          <w:rFonts w:ascii="Arial" w:hAnsi="Arial" w:cs="Arial"/>
        </w:rPr>
        <w:t xml:space="preserve">to </w:t>
      </w:r>
      <w:r w:rsidR="00864495">
        <w:rPr>
          <w:rFonts w:ascii="Arial" w:hAnsi="Arial" w:cs="Arial"/>
        </w:rPr>
        <w:t xml:space="preserve">verify </w:t>
      </w:r>
      <w:r w:rsidR="00C40A5E">
        <w:rPr>
          <w:rFonts w:ascii="Arial" w:hAnsi="Arial" w:cs="Arial"/>
        </w:rPr>
        <w:t xml:space="preserve">the </w:t>
      </w:r>
      <w:r w:rsidR="00E31D80">
        <w:rPr>
          <w:rFonts w:ascii="Arial" w:hAnsi="Arial" w:cs="Arial"/>
        </w:rPr>
        <w:t>application can be used to capture</w:t>
      </w:r>
      <w:r w:rsidR="00C40A5E">
        <w:rPr>
          <w:rFonts w:ascii="Arial" w:hAnsi="Arial" w:cs="Arial"/>
        </w:rPr>
        <w:t xml:space="preserve"> leakage in a drive out area.</w:t>
      </w:r>
    </w:p>
    <w:p w14:paraId="4EFDC3EF" w14:textId="49B88950" w:rsidR="006945EB" w:rsidDel="00C97CD4" w:rsidRDefault="00C97CD4">
      <w:pPr>
        <w:rPr>
          <w:del w:id="360" w:author="Dick Shimp" w:date="2015-02-10T09:24:00Z"/>
          <w:rFonts w:ascii="Arial" w:hAnsi="Arial" w:cs="Arial"/>
        </w:rPr>
      </w:pPr>
      <w:r>
        <w:rPr>
          <w:rFonts w:ascii="Arial" w:hAnsi="Arial" w:cs="Arial"/>
          <w:noProof/>
        </w:rPr>
        <mc:AlternateContent>
          <mc:Choice Requires="wpg">
            <w:drawing>
              <wp:anchor distT="0" distB="0" distL="114300" distR="114300" simplePos="0" relativeHeight="251721728" behindDoc="0" locked="0" layoutInCell="1" allowOverlap="1" wp14:anchorId="4778A784" wp14:editId="1C47ED7C">
                <wp:simplePos x="0" y="0"/>
                <wp:positionH relativeFrom="column">
                  <wp:posOffset>-31750</wp:posOffset>
                </wp:positionH>
                <wp:positionV relativeFrom="paragraph">
                  <wp:posOffset>99695</wp:posOffset>
                </wp:positionV>
                <wp:extent cx="5791200" cy="3644900"/>
                <wp:effectExtent l="0" t="0" r="0" b="12700"/>
                <wp:wrapThrough wrapText="bothSides">
                  <wp:wrapPolygon edited="0">
                    <wp:start x="0" y="0"/>
                    <wp:lineTo x="0" y="20923"/>
                    <wp:lineTo x="14021" y="21525"/>
                    <wp:lineTo x="21505" y="21525"/>
                    <wp:lineTo x="21505" y="301"/>
                    <wp:lineTo x="21126" y="151"/>
                    <wp:lineTo x="14589" y="0"/>
                    <wp:lineTo x="0" y="0"/>
                  </wp:wrapPolygon>
                </wp:wrapThrough>
                <wp:docPr id="228" name="Group 228"/>
                <wp:cNvGraphicFramePr/>
                <a:graphic xmlns:a="http://schemas.openxmlformats.org/drawingml/2006/main">
                  <a:graphicData uri="http://schemas.microsoft.com/office/word/2010/wordprocessingGroup">
                    <wpg:wgp>
                      <wpg:cNvGrpSpPr/>
                      <wpg:grpSpPr>
                        <a:xfrm>
                          <a:off x="0" y="0"/>
                          <a:ext cx="5791200" cy="3644900"/>
                          <a:chOff x="0" y="0"/>
                          <a:chExt cx="5791200" cy="3644900"/>
                        </a:xfrm>
                      </wpg:grpSpPr>
                      <wpg:grpSp>
                        <wpg:cNvPr id="227" name="Group 227"/>
                        <wpg:cNvGrpSpPr/>
                        <wpg:grpSpPr>
                          <a:xfrm>
                            <a:off x="3803650" y="62230"/>
                            <a:ext cx="1987550" cy="3582670"/>
                            <a:chOff x="0" y="0"/>
                            <a:chExt cx="1987550" cy="3582670"/>
                          </a:xfrm>
                        </wpg:grpSpPr>
                        <wps:wsp>
                          <wps:cNvPr id="203" name="Text Box 2"/>
                          <wps:cNvSpPr txBox="1">
                            <a:spLocks noChangeArrowheads="1"/>
                          </wps:cNvSpPr>
                          <wps:spPr bwMode="auto">
                            <a:xfrm>
                              <a:off x="0" y="3303270"/>
                              <a:ext cx="1987550" cy="279400"/>
                            </a:xfrm>
                            <a:prstGeom prst="rect">
                              <a:avLst/>
                            </a:prstGeom>
                            <a:solidFill>
                              <a:srgbClr val="FFFFFF"/>
                            </a:solidFill>
                            <a:ln w="9525">
                              <a:noFill/>
                              <a:miter lim="800000"/>
                              <a:headEnd/>
                              <a:tailEnd/>
                            </a:ln>
                          </wps:spPr>
                          <wps:txbx>
                            <w:txbxContent>
                              <w:p w14:paraId="28C27002" w14:textId="77777777" w:rsidR="001D3E38" w:rsidRDefault="001D3E38" w:rsidP="006B62E4">
                                <w:r>
                                  <w:t>Screenshot of MPL Application</w:t>
                                </w:r>
                              </w:p>
                            </w:txbxContent>
                          </wps:txbx>
                          <wps:bodyPr rot="0" vert="horz" wrap="square" lIns="91440" tIns="45720" rIns="91440" bIns="45720" anchor="t" anchorCtr="0">
                            <a:noAutofit/>
                          </wps:bodyPr>
                        </wps:wsp>
                        <pic:pic xmlns:pic="http://schemas.openxmlformats.org/drawingml/2006/picture">
                          <pic:nvPicPr>
                            <pic:cNvPr id="27" name="Picture 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14300" y="0"/>
                              <a:ext cx="1828800" cy="3252470"/>
                            </a:xfrm>
                            <a:prstGeom prst="rect">
                              <a:avLst/>
                            </a:prstGeom>
                          </pic:spPr>
                        </pic:pic>
                      </wpg:grpSp>
                      <wpg:grpSp>
                        <wpg:cNvPr id="225" name="Group 225"/>
                        <wpg:cNvGrpSpPr/>
                        <wpg:grpSpPr>
                          <a:xfrm>
                            <a:off x="0" y="0"/>
                            <a:ext cx="3879850" cy="3536950"/>
                            <a:chOff x="0" y="0"/>
                            <a:chExt cx="3879850" cy="3536950"/>
                          </a:xfrm>
                        </wpg:grpSpPr>
                        <pic:pic xmlns:pic="http://schemas.openxmlformats.org/drawingml/2006/picture">
                          <pic:nvPicPr>
                            <pic:cNvPr id="200" name="Picture 20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79850" cy="3536950"/>
                            </a:xfrm>
                            <a:prstGeom prst="rect">
                              <a:avLst/>
                            </a:prstGeom>
                          </pic:spPr>
                        </pic:pic>
                        <wpg:grpSp>
                          <wpg:cNvPr id="224" name="Group 224"/>
                          <wpg:cNvGrpSpPr/>
                          <wpg:grpSpPr>
                            <a:xfrm>
                              <a:off x="31750" y="2700020"/>
                              <a:ext cx="3657600" cy="816610"/>
                              <a:chOff x="0" y="0"/>
                              <a:chExt cx="3657600" cy="816610"/>
                            </a:xfrm>
                          </wpg:grpSpPr>
                          <wps:wsp>
                            <wps:cNvPr id="202" name="Text Box 2"/>
                            <wps:cNvSpPr txBox="1">
                              <a:spLocks noChangeArrowheads="1"/>
                            </wps:cNvSpPr>
                            <wps:spPr bwMode="auto">
                              <a:xfrm>
                                <a:off x="0" y="537210"/>
                                <a:ext cx="2597150" cy="279400"/>
                              </a:xfrm>
                              <a:prstGeom prst="rect">
                                <a:avLst/>
                              </a:prstGeom>
                              <a:solidFill>
                                <a:srgbClr val="FFFFFF"/>
                              </a:solidFill>
                              <a:ln w="9525">
                                <a:solidFill>
                                  <a:schemeClr val="tx1"/>
                                </a:solidFill>
                                <a:miter lim="800000"/>
                                <a:headEnd/>
                                <a:tailEnd/>
                              </a:ln>
                            </wps:spPr>
                            <wps:txbx>
                              <w:txbxContent>
                                <w:p w14:paraId="3C00ACAD" w14:textId="77777777" w:rsidR="001D3E38" w:rsidRDefault="001D3E38" w:rsidP="006B62E4">
                                  <w:r>
                                    <w:t>Leakage recorded using MPL application</w:t>
                                  </w:r>
                                </w:p>
                              </w:txbxContent>
                            </wps:txbx>
                            <wps:bodyPr rot="0" vert="horz" wrap="square" lIns="91440" tIns="45720" rIns="91440" bIns="45720" anchor="t" anchorCtr="0">
                              <a:noAutofit/>
                            </wps:bodyPr>
                          </wps:wsp>
                          <wpg:grpSp>
                            <wpg:cNvPr id="223" name="Group 223"/>
                            <wpg:cNvGrpSpPr/>
                            <wpg:grpSpPr>
                              <a:xfrm>
                                <a:off x="2514600" y="0"/>
                                <a:ext cx="1143000" cy="661670"/>
                                <a:chOff x="0" y="0"/>
                                <a:chExt cx="1143000" cy="661670"/>
                              </a:xfrm>
                            </wpg:grpSpPr>
                            <wps:wsp>
                              <wps:cNvPr id="201" name="Oval 201"/>
                              <wps:cNvSpPr/>
                              <wps:spPr>
                                <a:xfrm>
                                  <a:off x="317500" y="0"/>
                                  <a:ext cx="825500" cy="66167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Arrow Connector 204"/>
                              <wps:cNvCnPr/>
                              <wps:spPr>
                                <a:xfrm flipV="1">
                                  <a:off x="0" y="355600"/>
                                  <a:ext cx="317500" cy="63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id="Group 228" o:spid="_x0000_s1067" style="position:absolute;margin-left:-2.45pt;margin-top:7.85pt;width:456pt;height:287pt;z-index:251721728" coordsize="5791200,36449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">
                <v:group id="Group 227" o:spid="_x0000_s1068" style="position:absolute;left:3803650;top:62230;width:1987550;height:3582670" coordsize="1987550,35826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vT80xQAAANwAAAAPAAAAZHJzL2Rvd25yZXYueG1sRI9Pa8JAFMTvBb/D8gRv&#10;dZNIq0RXEVHpQQr+AfH2yD6TYPZtyK5J/PbdQqHHYWZ+wyxWvalES40rLSuIxxEI4szqknMFl/Pu&#10;fQbCeWSNlWVS8CIHq+XgbYGpth0fqT35XAQIuxQVFN7XqZQuK8igG9uaOHh32xj0QTa51A12AW4q&#10;mUTRpzRYclgosKZNQdnj9DQK9h1260m8bQ+P++Z1O398Xw8xKTUa9us5CE+9/w//tb+0giSZwu+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0/NMUAAADcAAAA&#10;DwAAAAAAAAAAAAAAAACpAgAAZHJzL2Rvd25yZXYueG1sUEsFBgAAAAAEAAQA+gAAAJsDAAAAAA==&#10;">
                  <v:shape id="_x0000_s1069" type="#_x0000_t202" style="position:absolute;top:3303270;width:1987550;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a7AaxAAA&#10;ANwAAAAPAAAAZHJzL2Rvd25yZXYueG1sRI/dasJAFITvC77DcoTeFN0Y6190Da3Q4m2iD3DMHpNg&#10;9mzIbk18+26h4OUwM98wu3QwjbhT52rLCmbTCARxYXXNpYLz6WuyBuE8ssbGMil4kIN0P3rZYaJt&#10;zxndc1+KAGGXoILK+zaR0hUVGXRT2xIH72o7gz7IrpS6wz7ATSPjKFpKgzWHhQpbOlRU3PIfo+B6&#10;7N8Wm/7y7c+r7H35ifXqYh9KvY6Hjy0IT4N/hv/bR60gjubwdyYcAb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GuwGsQAAADcAAAADwAAAAAAAAAAAAAAAACXAgAAZHJzL2Rv&#10;d25yZXYueG1sUEsFBgAAAAAEAAQA9QAAAIgDAAAAAA==&#10;" stroked="f">
                    <v:textbox>
                      <w:txbxContent>
                        <w:p w14:paraId="28C27002" w14:textId="77777777" w:rsidR="001D3E38" w:rsidRDefault="001D3E38" w:rsidP="006B62E4">
                          <w:r>
                            <w:t>Screenshot of MPL Application</w:t>
                          </w:r>
                        </w:p>
                      </w:txbxContent>
                    </v:textbox>
                  </v:shape>
                  <v:shape id="Picture 27" o:spid="_x0000_s1070" type="#_x0000_t75" style="position:absolute;left:114300;width:1828800;height:3252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a&#10;05rCAAAA2wAAAA8AAABkcnMvZG93bnJldi54bWxEj01qwzAQhfeB3kFMIZuQyDGlCW4UUwKFrFzq&#10;+AATa2KbWCNjqbba01eFQpeP9/PxDnkwvZhodJ1lBdtNAoK4trrjRkF1eVvvQTiPrLG3TAq+yEF+&#10;fFgcMNN25g+aSt+IOMIuQwWt90MmpatbMug2diCO3s2OBn2UYyP1iHMcN71Mk+RZGuw4Eloc6NRS&#10;fS8/TeTiU3WfrvodE2eL8J1SugqFUsvH8PoCwlPw/+G/9lkrSHfw+yX+AH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WtOawgAAANsAAAAPAAAAAAAAAAAAAAAAAJwCAABk&#10;cnMvZG93bnJldi54bWxQSwUGAAAAAAQABAD3AAAAiwMAAAAA&#10;">
                    <v:imagedata r:id="rId36" o:title=""/>
                    <v:path arrowok="t"/>
                  </v:shape>
                </v:group>
                <v:group id="Group 225" o:spid="_x0000_s1071" style="position:absolute;width:3879850;height:3536950" coordsize="3879850,35369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IwTYxAAAANwAAAAPAAAAZHJzL2Rvd25yZXYueG1sRI9Bi8IwFITvC/6H8IS9&#10;rWm7uEg1ioiKBxFWBfH2aJ5tsXkpTWzrvzfCwh6HmfmGmS16U4mWGldaVhCPIhDEmdUl5wrOp83X&#10;BITzyBory6TgSQ4W88HHDFNtO/6l9uhzESDsUlRQeF+nUrqsIINuZGvi4N1sY9AH2eRSN9gFuKlk&#10;EkU/0mDJYaHAmlYFZffjwyjYdtgtv+N1u7/fVs/raXy47GNS6nPYL6cgPPX+P/zX3mkFSTKG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IwTYxAAAANwAAAAP&#10;AAAAAAAAAAAAAAAAAKkCAABkcnMvZG93bnJldi54bWxQSwUGAAAAAAQABAD6AAAAmgMAAAAA&#10;">
                  <v:shape id="Picture 200" o:spid="_x0000_s1072" type="#_x0000_t75" style="position:absolute;width:3879850;height:353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i&#10;7ILDAAAA3AAAAA8AAABkcnMvZG93bnJldi54bWxEj1uLwjAUhN8X/A/hCL6tqQqLVKN42euL4gV8&#10;PTTHtticlCRrq79+syD4OMzMN8x03ppKXMn50rKCQT8BQZxZXXKu4Hj4eB2D8AFZY2WZFNzIw3zW&#10;eZliqm3DO7ruQy4ihH2KCooQ6lRKnxVk0PdtTRy9s3UGQ5Qul9phE+GmksMkeZMGS44LBda0Kii7&#10;7H+NAr649Wr0VYbj8n172iQ/28/mflaq120XExCB2vAMP9rfWkEkwv+ZeATk7A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GLsgsMAAADcAAAADwAAAAAAAAAAAAAAAACcAgAA&#10;ZHJzL2Rvd25yZXYueG1sUEsFBgAAAAAEAAQA9wAAAIwDAAAAAA==&#10;">
                    <v:imagedata r:id="rId37" o:title=""/>
                    <v:path arrowok="t"/>
                  </v:shape>
                  <v:group id="Group 224" o:spid="_x0000_s1073" style="position:absolute;left:31750;top:2700020;width:3657600;height:816610" coordsize="3657600,8166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b6FDxQAAANwAAAAPAAAAZHJzL2Rvd25yZXYueG1sRI9Pa8JAFMTvBb/D8gRv&#10;dZPYikRXEVHpQQr+AfH2yD6TYPZtyK5J/PbdQqHHYWZ+wyxWvalES40rLSuIxxEI4szqknMFl/Pu&#10;fQbCeWSNlWVS8CIHq+XgbYGpth0fqT35XAQIuxQVFN7XqZQuK8igG9uaOHh32xj0QTa51A12AW4q&#10;mUTRVBosOSwUWNOmoOxxehoF+w679STetofHffO6nT+/r4eYlBoN+/UchKfe/4f/2l9aQZJ8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hQ8UAAADcAAAA&#10;DwAAAAAAAAAAAAAAAACpAgAAZHJzL2Rvd25yZXYueG1sUEsFBgAAAAAEAAQA+gAAAJsDAAAAAA==&#10;">
                    <v:shape id="_x0000_s1074" type="#_x0000_t202" style="position:absolute;top:537210;width:2597150;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Rfi5xAAA&#10;ANwAAAAPAAAAZHJzL2Rvd25yZXYueG1sRI9Ba4NAFITvhfyH5RVya9Z6CMFklWDR9tJCTKD09nBf&#10;VOq+FXej9t93A4Ueh5n5hjlki+nFRKPrLCt43kQgiGurO24UXM7F0w6E88gae8uk4IccZOnq4YCJ&#10;tjOfaKp8IwKEXYIKWu+HREpXt2TQbexAHLyrHQ36IMdG6hHnADe9jKNoKw12HBZaHChvqf6ubkbB&#10;a1m/VE46LMrT+/CVf+pCf2il1o/LcQ/C0+L/w3/tN60gjmK4nwlHQKa/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EX4ucQAAADcAAAADwAAAAAAAAAAAAAAAACXAgAAZHJzL2Rv&#10;d25yZXYueG1sUEsFBgAAAAAEAAQA9QAAAIgDAAAAAA==&#10;" strokecolor="black [3213]">
                      <v:textbox>
                        <w:txbxContent>
                          <w:p w14:paraId="3C00ACAD" w14:textId="77777777" w:rsidR="001D3E38" w:rsidRDefault="001D3E38" w:rsidP="006B62E4">
                            <w:r>
                              <w:t>Leakage recorded using MPL application</w:t>
                            </w:r>
                          </w:p>
                        </w:txbxContent>
                      </v:textbox>
                    </v:shape>
                    <v:group id="Group 223" o:spid="_x0000_s1075" style="position:absolute;left:2514600;width:1143000;height:661670" coordsize="1143000,6616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hjk3xAAAANwAAAAPAAAAZHJzL2Rvd25yZXYueG1sRI9Bi8IwFITvC/6H8ARv&#10;a9qKi1SjiOjiQYRVQbw9mmdbbF5Kk23rvzfCwh6HmfmGWax6U4mWGldaVhCPIxDEmdUl5wou593n&#10;DITzyBory6TgSQ5Wy8HHAlNtO/6h9uRzESDsUlRQeF+nUrqsIINubGvi4N1tY9AH2eRSN9gFuKlk&#10;EkVf0mDJYaHAmjYFZY/Tr1Hw3WG3nsTb9vC4b5638/R4PcSk1GjYr+cgPPX+P/zX3msFSTK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hjk3xAAAANwAAAAP&#10;AAAAAAAAAAAAAAAAAKkCAABkcnMvZG93bnJldi54bWxQSwUGAAAAAAQABAD6AAAAmgMAAAAA&#10;">
                      <v:oval id="Oval 201" o:spid="_x0000_s1076" style="position:absolute;left:317500;width:825500;height:6616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SaGXwwAA&#10;ANwAAAAPAAAAZHJzL2Rvd25yZXYueG1sRI9La8MwEITvgfwHsYXeEtnBbYob2YRAoO2teZ0Xa2sb&#10;WyvHkh/991Wh0OMwM98wu3w2rRipd7VlBfE6AkFcWF1zqeByPq5eQDiPrLG1TAq+yUGeLRc7TLWd&#10;+JPGky9FgLBLUUHlfZdK6YqKDLq17YiD92V7gz7IvpS6xynATSs3UfQsDdYcFirs6FBR0ZwGo2D7&#10;/nG90TC6+/i0Te6DTxo+W6UeH+b9KwhPs/8P/7XftIJNFMPvmXAEZPY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SaGXwwAAANwAAAAPAAAAAAAAAAAAAAAAAJcCAABkcnMvZG93&#10;bnJldi54bWxQSwUGAAAAAAQABAD1AAAAhwMAAAAA&#10;" filled="f" strokecolor="red" strokeweight="1.5pt">
                        <v:stroke joinstyle="miter"/>
                      </v:oval>
                      <v:shape id="Straight Arrow Connector 204" o:spid="_x0000_s1077" type="#_x0000_t32" style="position:absolute;top:355600;width:317500;height:635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T2vwMQAAADcAAAADwAAAGRycy9kb3ducmV2LnhtbESPQWsCMRSE7wX/Q3hCL6Vmu0iR1eyi&#10;Fqk9FW3x/Ni8brZuXpYk6vrvG0HocZiZb5hFNdhOnMmH1rGCl0kGgrh2uuVGwffX5nkGIkRkjZ1j&#10;UnClAFU5elhgod2Fd3Tex0YkCIcCFZgY+0LKUBuyGCauJ07ej/MWY5K+kdrjJcFtJ/Mse5UWW04L&#10;BntaG6qP+5NVMLw/mVxOkd/638PnamdnwX8EpR7Hw3IOItIQ/8P39lYryLMp3M6kIyDL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xPa/AxAAAANwAAAAPAAAAAAAAAAAA&#10;AAAAAKECAABkcnMvZG93bnJldi54bWxQSwUGAAAAAAQABAD5AAAAkgMAAAAA&#10;" strokecolor="red" strokeweight="2.25pt">
                        <v:stroke endarrow="block" joinstyle="miter"/>
                      </v:shape>
                    </v:group>
                  </v:group>
                </v:group>
                <w10:wrap type="through"/>
              </v:group>
            </w:pict>
          </mc:Fallback>
        </mc:AlternateContent>
      </w:r>
    </w:p>
    <w:p w14:paraId="785294FE" w14:textId="57604F2A" w:rsidR="009B4A17" w:rsidDel="0065434B" w:rsidRDefault="009B4A17">
      <w:pPr>
        <w:rPr>
          <w:del w:id="361" w:author="Dick Shimp" w:date="2015-02-10T09:16:00Z"/>
          <w:rFonts w:ascii="Arial" w:hAnsi="Arial" w:cs="Arial"/>
        </w:rPr>
      </w:pPr>
    </w:p>
    <w:p w14:paraId="132AC711" w14:textId="0E6E705D" w:rsidR="009B4A17" w:rsidDel="00C97CD4" w:rsidRDefault="009B4A17">
      <w:pPr>
        <w:rPr>
          <w:del w:id="362" w:author="Dick Shimp" w:date="2015-02-10T09:25:00Z"/>
          <w:rFonts w:ascii="Arial" w:hAnsi="Arial" w:cs="Arial"/>
        </w:rPr>
      </w:pPr>
    </w:p>
    <w:p w14:paraId="10FDDB5E" w14:textId="77777777" w:rsidR="00D853EE" w:rsidRDefault="00D853EE">
      <w:pPr>
        <w:rPr>
          <w:ins w:id="363" w:author="Dick Shimp" w:date="2015-02-10T09:25:00Z"/>
          <w:rFonts w:ascii="Arial" w:hAnsi="Arial" w:cs="Arial"/>
        </w:rPr>
      </w:pPr>
    </w:p>
    <w:p w14:paraId="6B239524" w14:textId="450E18D4" w:rsidR="00087E30" w:rsidRPr="00677706" w:rsidRDefault="00164BA8">
      <w:pPr>
        <w:rPr>
          <w:rFonts w:ascii="Arial" w:hAnsi="Arial" w:cs="Arial"/>
        </w:rPr>
      </w:pPr>
      <w:r>
        <w:rPr>
          <w:rFonts w:ascii="Arial" w:hAnsi="Arial" w:cs="Arial"/>
        </w:rPr>
        <w:t xml:space="preserve">The MPL application </w:t>
      </w:r>
      <w:del w:id="364" w:author="Dick Shimp" w:date="2015-02-10T09:20:00Z">
        <w:r w:rsidDel="00C97CD4">
          <w:rPr>
            <w:rFonts w:ascii="Arial" w:hAnsi="Arial" w:cs="Arial"/>
          </w:rPr>
          <w:delText xml:space="preserve">can be </w:delText>
        </w:r>
      </w:del>
      <w:ins w:id="365" w:author="Dick Shimp" w:date="2015-02-10T09:20:00Z">
        <w:r w:rsidR="00C97CD4">
          <w:rPr>
            <w:rFonts w:ascii="Arial" w:hAnsi="Arial" w:cs="Arial"/>
          </w:rPr>
          <w:t xml:space="preserve">is a </w:t>
        </w:r>
      </w:ins>
      <w:r>
        <w:rPr>
          <w:rFonts w:ascii="Arial" w:hAnsi="Arial" w:cs="Arial"/>
        </w:rPr>
        <w:t>valuable tool</w:t>
      </w:r>
      <w:ins w:id="366" w:author="Dick Shimp" w:date="2015-02-10T09:17:00Z">
        <w:r w:rsidR="00C97CD4">
          <w:rPr>
            <w:rFonts w:ascii="Arial" w:hAnsi="Arial" w:cs="Arial"/>
          </w:rPr>
          <w:t xml:space="preserve"> </w:t>
        </w:r>
      </w:ins>
      <w:r w:rsidR="00C97CD4">
        <w:rPr>
          <w:rFonts w:ascii="Arial" w:hAnsi="Arial" w:cs="Arial"/>
        </w:rPr>
        <w:t>that</w:t>
      </w:r>
      <w:r>
        <w:rPr>
          <w:rFonts w:ascii="Arial" w:hAnsi="Arial" w:cs="Arial"/>
        </w:rPr>
        <w:t xml:space="preserve"> allows technicians to manually rec</w:t>
      </w:r>
      <w:r w:rsidR="003F07FC">
        <w:rPr>
          <w:rFonts w:ascii="Arial" w:hAnsi="Arial" w:cs="Arial"/>
        </w:rPr>
        <w:t>ord leakage when they are not able to fix the leakage</w:t>
      </w:r>
      <w:r w:rsidR="00864495">
        <w:rPr>
          <w:rFonts w:ascii="Arial" w:hAnsi="Arial" w:cs="Arial"/>
        </w:rPr>
        <w:t xml:space="preserve"> during their scheduled workday</w:t>
      </w:r>
      <w:r w:rsidR="003F07FC">
        <w:rPr>
          <w:rFonts w:ascii="Arial" w:hAnsi="Arial" w:cs="Arial"/>
        </w:rPr>
        <w:t xml:space="preserve">.  It </w:t>
      </w:r>
      <w:r w:rsidR="00864495">
        <w:rPr>
          <w:rFonts w:ascii="Arial" w:hAnsi="Arial" w:cs="Arial"/>
        </w:rPr>
        <w:t xml:space="preserve">can </w:t>
      </w:r>
      <w:r w:rsidR="003F07FC">
        <w:rPr>
          <w:rFonts w:ascii="Arial" w:hAnsi="Arial" w:cs="Arial"/>
        </w:rPr>
        <w:t>be used in combination with the GQS solution to provide a more comprehensive method to capture leakage information</w:t>
      </w:r>
      <w:r w:rsidR="00864495">
        <w:rPr>
          <w:rFonts w:ascii="Arial" w:hAnsi="Arial" w:cs="Arial"/>
        </w:rPr>
        <w:t xml:space="preserve"> or in a standalone application</w:t>
      </w:r>
      <w:r w:rsidR="003F07FC">
        <w:rPr>
          <w:rFonts w:ascii="Arial" w:hAnsi="Arial" w:cs="Arial"/>
        </w:rPr>
        <w:t>.</w:t>
      </w:r>
    </w:p>
    <w:sectPr w:rsidR="00087E30" w:rsidRPr="006777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6D6AEA"/>
    <w:multiLevelType w:val="hybridMultilevel"/>
    <w:tmpl w:val="84A89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23F"/>
    <w:rsid w:val="000058D3"/>
    <w:rsid w:val="000431E9"/>
    <w:rsid w:val="00087E30"/>
    <w:rsid w:val="000D5612"/>
    <w:rsid w:val="001123D5"/>
    <w:rsid w:val="00131A54"/>
    <w:rsid w:val="00145AD1"/>
    <w:rsid w:val="001572CE"/>
    <w:rsid w:val="00164BA8"/>
    <w:rsid w:val="001D3E38"/>
    <w:rsid w:val="002629B4"/>
    <w:rsid w:val="00271619"/>
    <w:rsid w:val="002774A8"/>
    <w:rsid w:val="0029603A"/>
    <w:rsid w:val="002F4F97"/>
    <w:rsid w:val="003544AF"/>
    <w:rsid w:val="00393E65"/>
    <w:rsid w:val="003B3A56"/>
    <w:rsid w:val="003F07FC"/>
    <w:rsid w:val="00401C9A"/>
    <w:rsid w:val="0043153C"/>
    <w:rsid w:val="00432D05"/>
    <w:rsid w:val="00440011"/>
    <w:rsid w:val="00454C46"/>
    <w:rsid w:val="0045500D"/>
    <w:rsid w:val="0046715A"/>
    <w:rsid w:val="004835DE"/>
    <w:rsid w:val="004E58B0"/>
    <w:rsid w:val="005009FA"/>
    <w:rsid w:val="00504369"/>
    <w:rsid w:val="005050C1"/>
    <w:rsid w:val="005375E4"/>
    <w:rsid w:val="00567D5F"/>
    <w:rsid w:val="0058224F"/>
    <w:rsid w:val="005A60D3"/>
    <w:rsid w:val="005E6BB9"/>
    <w:rsid w:val="006050D0"/>
    <w:rsid w:val="006205FF"/>
    <w:rsid w:val="00634DEE"/>
    <w:rsid w:val="00636A30"/>
    <w:rsid w:val="0065202D"/>
    <w:rsid w:val="0065434B"/>
    <w:rsid w:val="00677706"/>
    <w:rsid w:val="006945EB"/>
    <w:rsid w:val="006B62E4"/>
    <w:rsid w:val="006D194B"/>
    <w:rsid w:val="006E4E2C"/>
    <w:rsid w:val="00700C97"/>
    <w:rsid w:val="007B380D"/>
    <w:rsid w:val="00864495"/>
    <w:rsid w:val="008A37FD"/>
    <w:rsid w:val="008D43CB"/>
    <w:rsid w:val="008F25F8"/>
    <w:rsid w:val="00916E7D"/>
    <w:rsid w:val="00921DA8"/>
    <w:rsid w:val="0095523F"/>
    <w:rsid w:val="009B4A17"/>
    <w:rsid w:val="009D3332"/>
    <w:rsid w:val="00A60639"/>
    <w:rsid w:val="00AA4A4A"/>
    <w:rsid w:val="00AA79CA"/>
    <w:rsid w:val="00B513E3"/>
    <w:rsid w:val="00B7376F"/>
    <w:rsid w:val="00B8109E"/>
    <w:rsid w:val="00B868CD"/>
    <w:rsid w:val="00BC2899"/>
    <w:rsid w:val="00BC7FE5"/>
    <w:rsid w:val="00C17730"/>
    <w:rsid w:val="00C3783B"/>
    <w:rsid w:val="00C4080E"/>
    <w:rsid w:val="00C40A5E"/>
    <w:rsid w:val="00C559C2"/>
    <w:rsid w:val="00C97CD4"/>
    <w:rsid w:val="00CF0FA9"/>
    <w:rsid w:val="00D853EE"/>
    <w:rsid w:val="00D9335C"/>
    <w:rsid w:val="00DE6054"/>
    <w:rsid w:val="00E0195D"/>
    <w:rsid w:val="00E12029"/>
    <w:rsid w:val="00E31D80"/>
    <w:rsid w:val="00E56616"/>
    <w:rsid w:val="00E76E74"/>
    <w:rsid w:val="00EC4CE1"/>
    <w:rsid w:val="00EE68F8"/>
    <w:rsid w:val="00F645CF"/>
    <w:rsid w:val="00F71373"/>
    <w:rsid w:val="00F713EE"/>
    <w:rsid w:val="00FA46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B3E1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59C2"/>
    <w:pPr>
      <w:ind w:left="720"/>
      <w:contextualSpacing/>
    </w:pPr>
  </w:style>
  <w:style w:type="paragraph" w:styleId="BalloonText">
    <w:name w:val="Balloon Text"/>
    <w:basedOn w:val="Normal"/>
    <w:link w:val="BalloonTextChar"/>
    <w:uiPriority w:val="99"/>
    <w:semiHidden/>
    <w:unhideWhenUsed/>
    <w:rsid w:val="005E6BB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E6BB9"/>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59C2"/>
    <w:pPr>
      <w:ind w:left="720"/>
      <w:contextualSpacing/>
    </w:pPr>
  </w:style>
  <w:style w:type="paragraph" w:styleId="BalloonText">
    <w:name w:val="Balloon Text"/>
    <w:basedOn w:val="Normal"/>
    <w:link w:val="BalloonTextChar"/>
    <w:uiPriority w:val="99"/>
    <w:semiHidden/>
    <w:unhideWhenUsed/>
    <w:rsid w:val="005E6BB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E6BB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037175">
      <w:bodyDiv w:val="1"/>
      <w:marLeft w:val="0"/>
      <w:marRight w:val="0"/>
      <w:marTop w:val="0"/>
      <w:marBottom w:val="0"/>
      <w:divBdr>
        <w:top w:val="none" w:sz="0" w:space="0" w:color="auto"/>
        <w:left w:val="none" w:sz="0" w:space="0" w:color="auto"/>
        <w:bottom w:val="none" w:sz="0" w:space="0" w:color="auto"/>
        <w:right w:val="none" w:sz="0" w:space="0" w:color="auto"/>
      </w:divBdr>
    </w:div>
    <w:div w:id="52929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png"/><Relationship Id="rId29" Type="http://schemas.openxmlformats.org/officeDocument/2006/relationships/image" Target="media/image2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9" Type="http://schemas.openxmlformats.org/officeDocument/2006/relationships/image" Target="media/image4.jpe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37" Type="http://schemas.openxmlformats.org/officeDocument/2006/relationships/image" Target="media/image32.jpe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10</Pages>
  <Words>1336</Words>
  <Characters>7620</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Couch, Ken</dc:creator>
  <cp:keywords/>
  <dc:description/>
  <cp:lastModifiedBy>Dick Shimp</cp:lastModifiedBy>
  <cp:revision>9</cp:revision>
  <dcterms:created xsi:type="dcterms:W3CDTF">2015-02-09T21:14:00Z</dcterms:created>
  <dcterms:modified xsi:type="dcterms:W3CDTF">2015-02-10T14:35:00Z</dcterms:modified>
</cp:coreProperties>
</file>